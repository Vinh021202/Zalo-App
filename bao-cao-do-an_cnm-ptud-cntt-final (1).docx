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imes New Roman" w:cs="Times New Roman"/>
          <w:color w:val="5B9BD5" w:themeColor="accent1"/>
          <w:sz w:val="26"/>
          <w:szCs w:val="24"/>
          <w14:textFill>
            <w14:solidFill>
              <w14:schemeClr w14:val="accent1"/>
            </w14:solidFill>
          </w14:textFill>
        </w:rPr>
        <w:id w:val="149185800"/>
        <w:docPartObj>
          <w:docPartGallery w:val="autotext"/>
        </w:docPartObj>
      </w:sdtPr>
      <w:sdtEndPr>
        <w:rPr>
          <w:rFonts w:ascii="Times New Roman" w:hAnsi="Times New Roman" w:eastAsia="Times New Roman" w:cs="Times New Roman"/>
          <w:color w:val="auto"/>
          <w:sz w:val="26"/>
          <w:szCs w:val="24"/>
        </w:rPr>
      </w:sdtEndPr>
      <w:sdtContent>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bookmarkStart w:id="0" w:name="_Toc169424238"/>
          <w:bookmarkStart w:id="1" w:name="_Toc169424237"/>
          <w:r>
            <w:rPr>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spacing w:line="240" w:lineRule="auto"/>
                                  <w:jc w:val="center"/>
                                  <w:rPr>
                                    <w:b/>
                                    <w:sz w:val="32"/>
                                    <w:szCs w:val="32"/>
                                  </w:rPr>
                                </w:pPr>
                                <w:r>
                                  <w:rPr>
                                    <w:b/>
                                    <w:sz w:val="32"/>
                                    <w:szCs w:val="32"/>
                                  </w:rPr>
                                  <w:t>BỘ CÔNG THƯƠNG</w:t>
                                </w:r>
                              </w:p>
                              <w:p>
                                <w:pPr>
                                  <w:spacing w:line="240" w:lineRule="auto"/>
                                  <w:jc w:val="center"/>
                                  <w:rPr>
                                    <w:b/>
                                    <w:sz w:val="32"/>
                                    <w:szCs w:val="32"/>
                                  </w:rPr>
                                </w:pPr>
                                <w:r>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6pt;margin-top:-9.9pt;height:71.25pt;width:452.25pt;z-index:251659264;v-text-anchor:middle;mso-width-relative:page;mso-height-relative:page;" fillcolor="#FFFFFF [3201]" filled="t" stroked="f" coordsize="21600,21600" o:gfxdata="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ykXOdoAAAALAQAADwAAAAAAAAABACAAAAAiAAAAZHJzL2Rvd25yZXYueG1sUEsB&#10;AhQAFAAAAAgAh07iQOcFO/llAgAA2QQAAA4AAAAAAAAAAQAgAAAAKQEAAGRycy9lMm9Eb2MueG1s&#10;UEsFBgAAAAAGAAYAWQEAAAAGAAAAAA==&#10;">
                    <v:fill on="t" focussize="0,0"/>
                    <v:stroke on="f" weight="1pt" miterlimit="8" joinstyle="miter"/>
                    <v:imagedata o:title=""/>
                    <o:lock v:ext="edit" aspectratio="f"/>
                    <v:textbox>
                      <w:txbxContent>
                        <w:p>
                          <w:pPr>
                            <w:spacing w:line="240" w:lineRule="auto"/>
                            <w:jc w:val="center"/>
                            <w:rPr>
                              <w:b/>
                              <w:sz w:val="32"/>
                              <w:szCs w:val="32"/>
                            </w:rPr>
                          </w:pPr>
                          <w:r>
                            <w:rPr>
                              <w:b/>
                              <w:sz w:val="32"/>
                              <w:szCs w:val="32"/>
                            </w:rPr>
                            <w:t>BỘ CÔNG THƯƠNG</w:t>
                          </w:r>
                        </w:p>
                        <w:p>
                          <w:pPr>
                            <w:spacing w:line="240" w:lineRule="auto"/>
                            <w:jc w:val="center"/>
                            <w:rPr>
                              <w:b/>
                              <w:sz w:val="32"/>
                              <w:szCs w:val="32"/>
                            </w:rPr>
                          </w:pPr>
                          <w:r>
                            <w:rPr>
                              <w:b/>
                              <w:sz w:val="32"/>
                              <w:szCs w:val="32"/>
                            </w:rPr>
                            <w:t>TRƯỜNG ĐẠI HỌC CÔNG NGHIỆP TP.HCM</w:t>
                          </w:r>
                        </w:p>
                      </w:txbxContent>
                    </v:textbox>
                  </v:rect>
                </w:pict>
              </mc:Fallback>
            </mc:AlternateContent>
          </w: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r>
            <w:rPr>
              <w:color w:val="5B9BD5" w:themeColor="accent1"/>
              <w14:textFill>
                <w14:solidFill>
                  <w14:schemeClr w14:val="accent1"/>
                </w14:solidFill>
              </w14:textFill>
            </w:rPr>
            <w:drawing>
              <wp:anchor distT="0" distB="0" distL="114300" distR="114300" simplePos="0" relativeHeight="251660288" behindDoc="0" locked="0" layoutInCell="1" allowOverlap="1">
                <wp:simplePos x="0" y="0"/>
                <wp:positionH relativeFrom="column">
                  <wp:posOffset>1465580</wp:posOffset>
                </wp:positionH>
                <wp:positionV relativeFrom="paragraph">
                  <wp:posOffset>193040</wp:posOffset>
                </wp:positionV>
                <wp:extent cx="2462530" cy="11239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42" cy="1123924"/>
                        </a:xfrm>
                        <a:prstGeom prst="rect">
                          <a:avLst/>
                        </a:prstGeom>
                        <a:noFill/>
                        <a:ln>
                          <a:noFill/>
                        </a:ln>
                        <a:effectLst/>
                      </pic:spPr>
                    </pic:pic>
                  </a:graphicData>
                </a:graphic>
              </wp:anchor>
            </w:drawing>
          </w: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spacing w:line="360" w:lineRule="auto"/>
            <w:jc w:val="center"/>
            <w:rPr>
              <w:rFonts w:ascii="Times New Roman" w:hAnsi="Times New Roman" w:eastAsia="Times New Roman" w:cs="Times New Roman"/>
              <w:color w:val="5B9BD5" w:themeColor="accent1"/>
              <w:sz w:val="26"/>
              <w:szCs w:val="24"/>
              <w14:textFill>
                <w14:solidFill>
                  <w14:schemeClr w14:val="accent1"/>
                </w14:solidFill>
              </w14:textFill>
            </w:rPr>
          </w:pPr>
        </w:p>
        <w:p>
          <w:pPr>
            <w:pStyle w:val="56"/>
            <w:pBdr>
              <w:top w:val="single" w:color="5B9BD5" w:themeColor="accent1" w:sz="6" w:space="6"/>
              <w:bottom w:val="single" w:color="5B9BD5" w:themeColor="accent1" w:sz="6" w:space="6"/>
            </w:pBdr>
            <w:jc w:val="center"/>
            <w:rPr>
              <w:rFonts w:asciiTheme="majorHAnsi" w:hAnsiTheme="majorHAnsi" w:eastAsiaTheme="majorEastAsia" w:cstheme="majorBidi"/>
              <w:b/>
              <w:caps/>
              <w:color w:val="2E75B6" w:themeColor="accent1" w:themeShade="BF"/>
              <w:sz w:val="60"/>
              <w:szCs w:val="60"/>
            </w:rPr>
          </w:pPr>
          <w:r>
            <w:rPr>
              <w:rFonts w:asciiTheme="majorHAnsi" w:hAnsiTheme="majorHAnsi" w:eastAsiaTheme="majorEastAsia" w:cstheme="majorBidi"/>
              <w:b/>
              <w:caps/>
              <w:color w:val="2E75B6" w:themeColor="accent1" w:themeShade="BF"/>
              <w:sz w:val="60"/>
              <w:szCs w:val="60"/>
            </w:rPr>
            <w:t>TÊN ĐỀ TÀI MÔN CÔNG NGHỆ MỚI TRONG PHÁT TRIỂN ỨNG DỤNG CNTT</w:t>
          </w:r>
        </w:p>
        <w:p>
          <w:pPr>
            <w:pStyle w:val="56"/>
            <w:spacing w:line="360" w:lineRule="auto"/>
            <w:jc w:val="center"/>
            <w:rPr>
              <w:color w:val="2E75B6" w:themeColor="accent1" w:themeShade="BF"/>
              <w:sz w:val="28"/>
              <w:szCs w:val="28"/>
            </w:rPr>
          </w:pPr>
        </w:p>
        <w:p>
          <w:pPr>
            <w:pStyle w:val="56"/>
            <w:spacing w:line="360" w:lineRule="auto"/>
            <w:rPr>
              <w:color w:val="2E75B6" w:themeColor="accent1" w:themeShade="BF"/>
              <w:sz w:val="28"/>
              <w:szCs w:val="28"/>
            </w:rPr>
          </w:pPr>
        </w:p>
        <w:p>
          <w:pPr>
            <w:pStyle w:val="56"/>
            <w:spacing w:line="360" w:lineRule="auto"/>
            <w:rPr>
              <w:color w:val="2E75B6" w:themeColor="accent1" w:themeShade="BF"/>
              <w:sz w:val="28"/>
              <w:szCs w:val="28"/>
            </w:rPr>
          </w:pPr>
        </w:p>
        <w:p>
          <w:pPr>
            <w:rPr>
              <w:b/>
              <w:i/>
            </w:rPr>
          </w:pPr>
          <w:r>
            <w:rPr>
              <w:b/>
              <w:i/>
            </w:rPr>
            <w:t xml:space="preserve">Nhóm XX - Sinh viên thực hiện </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0" w:author="Huy Nguyễn Hữu" w:date="2024-05-19T18:10:08Z">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270"/>
            <w:gridCol w:w="4589"/>
            <w:gridCol w:w="3145"/>
            <w:tblGridChange w:id="1">
              <w:tblGrid>
                <w:gridCol w:w="1270"/>
                <w:gridCol w:w="4589"/>
                <w:gridCol w:w="3145"/>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2" w:author="Huy Nguyễn Hữu" w:date="2024-05-19T18:10:08Z">
                <w:trPr>
                  <w:jc w:val="center"/>
                </w:trPr>
              </w:trPrChange>
            </w:trPr>
            <w:tc>
              <w:tcPr>
                <w:tcW w:w="1270" w:type="dxa"/>
                <w:shd w:val="clear" w:color="auto" w:fill="auto"/>
                <w:vAlign w:val="center"/>
                <w:tcPrChange w:id="3" w:author="Huy Nguyễn Hữu" w:date="2024-05-19T18:10:08Z">
                  <w:tcPr>
                    <w:tcW w:w="1070" w:type="dxa"/>
                    <w:shd w:val="clear" w:color="auto" w:fill="auto"/>
                    <w:vAlign w:val="center"/>
                  </w:tcPr>
                </w:tcPrChange>
              </w:tcPr>
              <w:p>
                <w:pPr>
                  <w:spacing w:before="100" w:beforeAutospacing="1" w:after="100" w:afterAutospacing="1"/>
                  <w:rPr>
                    <w:b/>
                    <w:iCs/>
                  </w:rPr>
                </w:pPr>
                <w:r>
                  <w:rPr>
                    <w:b/>
                    <w:iCs/>
                  </w:rPr>
                  <w:t>STT</w:t>
                </w:r>
              </w:p>
            </w:tc>
            <w:tc>
              <w:tcPr>
                <w:tcW w:w="4589" w:type="dxa"/>
                <w:shd w:val="clear" w:color="auto" w:fill="auto"/>
                <w:vAlign w:val="center"/>
                <w:tcPrChange w:id="4" w:author="Huy Nguyễn Hữu" w:date="2024-05-19T18:10:08Z">
                  <w:tcPr>
                    <w:tcW w:w="4734" w:type="dxa"/>
                    <w:shd w:val="clear" w:color="auto" w:fill="auto"/>
                    <w:vAlign w:val="center"/>
                  </w:tcPr>
                </w:tcPrChange>
              </w:tcPr>
              <w:p>
                <w:pPr>
                  <w:spacing w:before="100" w:beforeAutospacing="1" w:after="100" w:afterAutospacing="1"/>
                  <w:rPr>
                    <w:b/>
                    <w:iCs/>
                  </w:rPr>
                </w:pPr>
                <w:r>
                  <w:rPr>
                    <w:b/>
                    <w:iCs/>
                  </w:rPr>
                  <w:t>Họ và tên</w:t>
                </w:r>
              </w:p>
            </w:tc>
            <w:tc>
              <w:tcPr>
                <w:tcW w:w="3145" w:type="dxa"/>
                <w:shd w:val="clear" w:color="auto" w:fill="auto"/>
                <w:vAlign w:val="center"/>
                <w:tcPrChange w:id="5" w:author="Huy Nguyễn Hữu" w:date="2024-05-19T18:10:08Z">
                  <w:tcPr>
                    <w:tcW w:w="3200" w:type="dxa"/>
                    <w:shd w:val="clear" w:color="auto" w:fill="auto"/>
                    <w:vAlign w:val="center"/>
                  </w:tcPr>
                </w:tcPrChange>
              </w:tcPr>
              <w:p>
                <w:pPr>
                  <w:spacing w:before="100" w:beforeAutospacing="1" w:after="100" w:afterAutospacing="1"/>
                  <w:rPr>
                    <w:b/>
                    <w:iCs/>
                  </w:rPr>
                </w:pPr>
                <w:r>
                  <w:rPr>
                    <w:b/>
                    <w:iCs/>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6" w:author="Huy Nguyễn Hữu" w:date="2024-05-19T18:10:08Z">
                <w:trPr>
                  <w:jc w:val="center"/>
                </w:trPr>
              </w:trPrChange>
            </w:trPr>
            <w:tc>
              <w:tcPr>
                <w:tcW w:w="1270" w:type="dxa"/>
                <w:shd w:val="clear" w:color="auto" w:fill="auto"/>
                <w:vAlign w:val="center"/>
                <w:tcPrChange w:id="7" w:author="Huy Nguyễn Hữu" w:date="2024-05-19T18:10:08Z">
                  <w:tcPr>
                    <w:tcW w:w="1070" w:type="dxa"/>
                    <w:shd w:val="clear" w:color="auto" w:fill="auto"/>
                    <w:vAlign w:val="center"/>
                  </w:tcPr>
                </w:tcPrChange>
              </w:tcPr>
              <w:p>
                <w:pPr>
                  <w:spacing w:before="100" w:beforeAutospacing="1" w:after="100" w:afterAutospacing="1"/>
                  <w:rPr>
                    <w:bCs/>
                    <w:i/>
                    <w:szCs w:val="26"/>
                  </w:rPr>
                </w:pPr>
                <w:r>
                  <w:rPr>
                    <w:bCs/>
                    <w:i/>
                    <w:szCs w:val="26"/>
                  </w:rPr>
                  <w:t>1</w:t>
                </w:r>
              </w:p>
            </w:tc>
            <w:tc>
              <w:tcPr>
                <w:tcW w:w="4589" w:type="dxa"/>
                <w:shd w:val="clear" w:color="auto" w:fill="auto"/>
                <w:vAlign w:val="center"/>
                <w:tcPrChange w:id="8" w:author="Huy Nguyễn Hữu" w:date="2024-05-19T18:10:08Z">
                  <w:tcPr>
                    <w:tcW w:w="4734" w:type="dxa"/>
                    <w:shd w:val="clear" w:color="auto" w:fill="auto"/>
                    <w:vAlign w:val="center"/>
                  </w:tcPr>
                </w:tcPrChange>
              </w:tcPr>
              <w:p>
                <w:pPr>
                  <w:spacing w:before="100" w:beforeAutospacing="1" w:after="100" w:afterAutospacing="1"/>
                  <w:ind w:firstLine="0"/>
                  <w:rPr>
                    <w:bCs/>
                    <w:i/>
                    <w:szCs w:val="26"/>
                  </w:rPr>
                </w:pPr>
                <w:r>
                  <w:rPr>
                    <w:bCs/>
                    <w:szCs w:val="26"/>
                  </w:rPr>
                  <w:t xml:space="preserve">Nguyễn Hữu Huy </w:t>
                </w:r>
              </w:p>
            </w:tc>
            <w:tc>
              <w:tcPr>
                <w:tcW w:w="3145" w:type="dxa"/>
                <w:shd w:val="clear" w:color="auto" w:fill="auto"/>
                <w:vAlign w:val="center"/>
                <w:tcPrChange w:id="9" w:author="Huy Nguyễn Hữu" w:date="2024-05-19T18:10:08Z">
                  <w:tcPr>
                    <w:tcW w:w="3200" w:type="dxa"/>
                    <w:shd w:val="clear" w:color="auto" w:fill="auto"/>
                    <w:vAlign w:val="center"/>
                  </w:tcPr>
                </w:tcPrChange>
              </w:tcPr>
              <w:p>
                <w:pPr>
                  <w:spacing w:before="100" w:beforeAutospacing="1" w:after="100" w:afterAutospacing="1"/>
                  <w:rPr>
                    <w:bCs/>
                    <w:i/>
                    <w:szCs w:val="26"/>
                  </w:rPr>
                </w:pPr>
                <w:r>
                  <w:rPr>
                    <w:bCs/>
                    <w:iCs/>
                    <w:szCs w:val="26"/>
                  </w:rPr>
                  <w:t>20102781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0"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0" w:author="Huy Nguyễn Hữu" w:date="2024-05-19T18:10:08Z">
                <w:trPr>
                  <w:jc w:val="center"/>
                </w:trPr>
              </w:trPrChange>
            </w:trPr>
            <w:tc>
              <w:tcPr>
                <w:tcW w:w="1270" w:type="dxa"/>
                <w:shd w:val="clear" w:color="auto" w:fill="auto"/>
                <w:vAlign w:val="center"/>
                <w:tcPrChange w:id="11" w:author="Huy Nguyễn Hữu" w:date="2024-05-19T18:10:08Z">
                  <w:tcPr>
                    <w:tcW w:w="1070" w:type="dxa"/>
                    <w:shd w:val="clear" w:color="auto" w:fill="auto"/>
                    <w:vAlign w:val="center"/>
                  </w:tcPr>
                </w:tcPrChange>
              </w:tcPr>
              <w:p>
                <w:pPr>
                  <w:spacing w:before="100" w:beforeAutospacing="1" w:after="100" w:afterAutospacing="1"/>
                  <w:rPr>
                    <w:bCs/>
                    <w:i/>
                    <w:szCs w:val="26"/>
                  </w:rPr>
                </w:pPr>
                <w:r>
                  <w:rPr>
                    <w:bCs/>
                    <w:i/>
                    <w:szCs w:val="26"/>
                  </w:rPr>
                  <w:t>2</w:t>
                </w:r>
              </w:p>
            </w:tc>
            <w:tc>
              <w:tcPr>
                <w:tcW w:w="4589" w:type="dxa"/>
                <w:shd w:val="clear" w:color="auto" w:fill="auto"/>
                <w:vAlign w:val="center"/>
                <w:tcPrChange w:id="12" w:author="Huy Nguyễn Hữu" w:date="2024-05-19T18:10:08Z">
                  <w:tcPr>
                    <w:tcW w:w="4734" w:type="dxa"/>
                    <w:shd w:val="clear" w:color="auto" w:fill="auto"/>
                    <w:vAlign w:val="center"/>
                  </w:tcPr>
                </w:tcPrChange>
              </w:tcPr>
              <w:p>
                <w:pPr>
                  <w:spacing w:before="100" w:beforeAutospacing="1" w:after="100" w:afterAutospacing="1"/>
                  <w:ind w:firstLine="0"/>
                  <w:rPr>
                    <w:bCs/>
                    <w:i/>
                    <w:szCs w:val="26"/>
                  </w:rPr>
                </w:pPr>
                <w:r>
                  <w:rPr>
                    <w:bCs/>
                    <w:szCs w:val="26"/>
                  </w:rPr>
                  <w:t>Hồ Hoàng Vân Anh</w:t>
                </w:r>
              </w:p>
            </w:tc>
            <w:tc>
              <w:tcPr>
                <w:tcW w:w="3145" w:type="dxa"/>
                <w:shd w:val="clear" w:color="auto" w:fill="auto"/>
                <w:vAlign w:val="center"/>
                <w:tcPrChange w:id="13" w:author="Huy Nguyễn Hữu" w:date="2024-05-19T18:10:08Z">
                  <w:tcPr>
                    <w:tcW w:w="3200" w:type="dxa"/>
                    <w:shd w:val="clear" w:color="auto" w:fill="auto"/>
                    <w:vAlign w:val="center"/>
                  </w:tcPr>
                </w:tcPrChange>
              </w:tcPr>
              <w:p>
                <w:pPr>
                  <w:spacing w:before="100" w:beforeAutospacing="1" w:after="100" w:afterAutospacing="1"/>
                  <w:rPr>
                    <w:bCs/>
                    <w:i/>
                    <w:szCs w:val="26"/>
                  </w:rPr>
                </w:pPr>
                <w:r>
                  <w:rPr>
                    <w:rFonts w:eastAsia="SimSun"/>
                    <w:bCs/>
                    <w:color w:val="000000"/>
                    <w:szCs w:val="26"/>
                    <w:shd w:val="clear" w:color="auto" w:fill="FFFFFF"/>
                  </w:rPr>
                  <w:t>20098521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4"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4" w:author="Huy Nguyễn Hữu" w:date="2024-05-19T18:10:08Z">
                <w:trPr>
                  <w:jc w:val="center"/>
                </w:trPr>
              </w:trPrChange>
            </w:trPr>
            <w:tc>
              <w:tcPr>
                <w:tcW w:w="1270" w:type="dxa"/>
                <w:shd w:val="clear" w:color="auto" w:fill="auto"/>
                <w:vAlign w:val="center"/>
                <w:tcPrChange w:id="15" w:author="Huy Nguyễn Hữu" w:date="2024-05-19T18:10:08Z">
                  <w:tcPr>
                    <w:tcW w:w="1070" w:type="dxa"/>
                    <w:shd w:val="clear" w:color="auto" w:fill="auto"/>
                    <w:vAlign w:val="center"/>
                  </w:tcPr>
                </w:tcPrChange>
              </w:tcPr>
              <w:p>
                <w:pPr>
                  <w:spacing w:before="100" w:beforeAutospacing="1" w:after="100" w:afterAutospacing="1"/>
                  <w:rPr>
                    <w:bCs/>
                    <w:i/>
                    <w:szCs w:val="26"/>
                  </w:rPr>
                </w:pPr>
                <w:r>
                  <w:rPr>
                    <w:bCs/>
                    <w:i/>
                    <w:szCs w:val="26"/>
                  </w:rPr>
                  <w:t>3</w:t>
                </w:r>
              </w:p>
            </w:tc>
            <w:tc>
              <w:tcPr>
                <w:tcW w:w="4589" w:type="dxa"/>
                <w:shd w:val="clear" w:color="auto" w:fill="auto"/>
                <w:vAlign w:val="center"/>
                <w:tcPrChange w:id="16" w:author="Huy Nguyễn Hữu" w:date="2024-05-19T18:10:08Z">
                  <w:tcPr>
                    <w:tcW w:w="4734" w:type="dxa"/>
                    <w:shd w:val="clear" w:color="auto" w:fill="auto"/>
                    <w:vAlign w:val="center"/>
                  </w:tcPr>
                </w:tcPrChange>
              </w:tcPr>
              <w:p>
                <w:pPr>
                  <w:spacing w:before="100" w:beforeAutospacing="1" w:after="100" w:afterAutospacing="1"/>
                  <w:ind w:firstLine="0"/>
                  <w:rPr>
                    <w:bCs/>
                    <w:i/>
                    <w:szCs w:val="26"/>
                  </w:rPr>
                </w:pPr>
                <w:r>
                  <w:rPr>
                    <w:bCs/>
                    <w:szCs w:val="26"/>
                  </w:rPr>
                  <w:t>Trần Quốc Vịnh</w:t>
                </w:r>
              </w:p>
            </w:tc>
            <w:tc>
              <w:tcPr>
                <w:tcW w:w="3145" w:type="dxa"/>
                <w:shd w:val="clear" w:color="auto" w:fill="auto"/>
                <w:vAlign w:val="center"/>
                <w:tcPrChange w:id="17" w:author="Huy Nguyễn Hữu" w:date="2024-05-19T18:10:08Z">
                  <w:tcPr>
                    <w:tcW w:w="3200" w:type="dxa"/>
                    <w:shd w:val="clear" w:color="auto" w:fill="auto"/>
                    <w:vAlign w:val="center"/>
                  </w:tcPr>
                </w:tcPrChange>
              </w:tcPr>
              <w:p>
                <w:pPr>
                  <w:spacing w:before="100" w:beforeAutospacing="1" w:after="100" w:afterAutospacing="1"/>
                  <w:rPr>
                    <w:bCs/>
                    <w:i/>
                    <w:szCs w:val="26"/>
                  </w:rPr>
                </w:pPr>
                <w:r>
                  <w:rPr>
                    <w:rFonts w:eastAsia="SimSun"/>
                    <w:bCs/>
                    <w:color w:val="000000"/>
                    <w:szCs w:val="26"/>
                    <w:shd w:val="clear" w:color="auto" w:fill="FFFFFF"/>
                  </w:rPr>
                  <w:t>20001375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18" w:author="Huy Nguyễn Hữu" w:date="2024-05-19T18:10:08Z">
                <w:trPr>
                  <w:jc w:val="center"/>
                </w:trPr>
              </w:trPrChange>
            </w:trPr>
            <w:tc>
              <w:tcPr>
                <w:tcW w:w="1270" w:type="dxa"/>
                <w:shd w:val="clear" w:color="auto" w:fill="auto"/>
                <w:vAlign w:val="center"/>
                <w:tcPrChange w:id="19" w:author="Huy Nguyễn Hữu" w:date="2024-05-19T18:10:08Z">
                  <w:tcPr>
                    <w:tcW w:w="1070" w:type="dxa"/>
                    <w:shd w:val="clear" w:color="auto" w:fill="auto"/>
                    <w:vAlign w:val="center"/>
                  </w:tcPr>
                </w:tcPrChange>
              </w:tcPr>
              <w:p>
                <w:pPr>
                  <w:spacing w:before="100" w:beforeAutospacing="1" w:after="100" w:afterAutospacing="1"/>
                  <w:rPr>
                    <w:bCs/>
                    <w:i/>
                    <w:szCs w:val="26"/>
                  </w:rPr>
                </w:pPr>
                <w:r>
                  <w:rPr>
                    <w:bCs/>
                    <w:i/>
                    <w:szCs w:val="26"/>
                  </w:rPr>
                  <w:t>4</w:t>
                </w:r>
              </w:p>
            </w:tc>
            <w:tc>
              <w:tcPr>
                <w:tcW w:w="4589" w:type="dxa"/>
                <w:shd w:val="clear" w:color="auto" w:fill="auto"/>
                <w:vAlign w:val="center"/>
                <w:tcPrChange w:id="20" w:author="Huy Nguyễn Hữu" w:date="2024-05-19T18:10:08Z">
                  <w:tcPr>
                    <w:tcW w:w="4734" w:type="dxa"/>
                    <w:shd w:val="clear" w:color="auto" w:fill="auto"/>
                    <w:vAlign w:val="center"/>
                  </w:tcPr>
                </w:tcPrChange>
              </w:tcPr>
              <w:p>
                <w:pPr>
                  <w:spacing w:before="100" w:beforeAutospacing="1" w:after="100" w:afterAutospacing="1"/>
                  <w:ind w:firstLine="0"/>
                  <w:rPr>
                    <w:bCs/>
                    <w:i/>
                    <w:szCs w:val="26"/>
                  </w:rPr>
                </w:pPr>
                <w:r>
                  <w:rPr>
                    <w:bCs/>
                    <w:szCs w:val="26"/>
                  </w:rPr>
                  <w:t>Trần Ạnh Tuấn</w:t>
                </w:r>
              </w:p>
            </w:tc>
            <w:tc>
              <w:tcPr>
                <w:tcW w:w="3145" w:type="dxa"/>
                <w:shd w:val="clear" w:color="auto" w:fill="auto"/>
                <w:vAlign w:val="center"/>
                <w:tcPrChange w:id="21" w:author="Huy Nguyễn Hữu" w:date="2024-05-19T18:10:08Z">
                  <w:tcPr>
                    <w:tcW w:w="3200" w:type="dxa"/>
                    <w:shd w:val="clear" w:color="auto" w:fill="auto"/>
                    <w:vAlign w:val="center"/>
                  </w:tcPr>
                </w:tcPrChange>
              </w:tcPr>
              <w:p>
                <w:pPr>
                  <w:spacing w:before="100" w:beforeAutospacing="1" w:after="100" w:afterAutospacing="1"/>
                  <w:rPr>
                    <w:bCs/>
                    <w:i/>
                    <w:szCs w:val="26"/>
                  </w:rPr>
                </w:pPr>
                <w:r>
                  <w:rPr>
                    <w:rFonts w:eastAsia="SimSun"/>
                    <w:bCs/>
                    <w:color w:val="000000"/>
                    <w:szCs w:val="26"/>
                    <w:shd w:val="clear" w:color="auto" w:fill="FFFFFF"/>
                  </w:rPr>
                  <w:t>20001801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3"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del w:id="22" w:author="Huy Nguyễn Hữu" w:date="2024-05-19T18:10:08Z"/>
              <w:trPrChange w:id="23" w:author="Huy Nguyễn Hữu" w:date="2024-05-19T18:10:08Z">
                <w:trPr>
                  <w:jc w:val="center"/>
                </w:trPr>
              </w:trPrChange>
            </w:trPr>
            <w:tc>
              <w:tcPr>
                <w:tcW w:w="1270" w:type="dxa"/>
                <w:shd w:val="clear" w:color="auto" w:fill="auto"/>
                <w:vAlign w:val="center"/>
                <w:tcPrChange w:id="24" w:author="Huy Nguyễn Hữu" w:date="2024-05-19T18:10:08Z">
                  <w:tcPr>
                    <w:tcW w:w="1070" w:type="dxa"/>
                    <w:shd w:val="clear" w:color="auto" w:fill="auto"/>
                    <w:vAlign w:val="center"/>
                  </w:tcPr>
                </w:tcPrChange>
              </w:tcPr>
              <w:p>
                <w:pPr>
                  <w:spacing w:before="100" w:beforeAutospacing="1" w:after="100" w:afterAutospacing="1"/>
                  <w:rPr>
                    <w:del w:id="25" w:author="Huy Nguyễn Hữu" w:date="2024-05-19T18:10:08Z"/>
                    <w:bCs/>
                    <w:i/>
                    <w:szCs w:val="26"/>
                  </w:rPr>
                </w:pPr>
                <w:del w:id="26" w:author="Huy Nguyễn Hữu" w:date="2024-05-19T18:10:08Z">
                  <w:r>
                    <w:rPr>
                      <w:bCs/>
                      <w:i/>
                      <w:szCs w:val="26"/>
                    </w:rPr>
                    <w:delText>5</w:delText>
                  </w:r>
                </w:del>
              </w:p>
            </w:tc>
            <w:tc>
              <w:tcPr>
                <w:tcW w:w="4589" w:type="dxa"/>
                <w:shd w:val="clear" w:color="auto" w:fill="auto"/>
                <w:vAlign w:val="center"/>
                <w:tcPrChange w:id="27" w:author="Huy Nguyễn Hữu" w:date="2024-05-19T18:10:08Z">
                  <w:tcPr>
                    <w:tcW w:w="4734" w:type="dxa"/>
                    <w:shd w:val="clear" w:color="auto" w:fill="auto"/>
                    <w:vAlign w:val="center"/>
                  </w:tcPr>
                </w:tcPrChange>
              </w:tcPr>
              <w:p>
                <w:pPr>
                  <w:spacing w:before="100" w:beforeAutospacing="1" w:after="100" w:afterAutospacing="1"/>
                  <w:ind w:firstLine="0"/>
                  <w:rPr>
                    <w:del w:id="28" w:author="Huy Nguyễn Hữu" w:date="2024-05-19T18:10:08Z"/>
                    <w:bCs/>
                    <w:i/>
                    <w:szCs w:val="26"/>
                  </w:rPr>
                </w:pPr>
                <w:del w:id="29" w:author="Huy Nguyễn Hữu" w:date="2024-05-19T18:10:08Z">
                  <w:r>
                    <w:rPr>
                      <w:bCs/>
                      <w:szCs w:val="26"/>
                    </w:rPr>
                    <w:delText>Nguyễn Bảo Đại</w:delText>
                  </w:r>
                </w:del>
              </w:p>
            </w:tc>
            <w:tc>
              <w:tcPr>
                <w:tcW w:w="3145" w:type="dxa"/>
                <w:shd w:val="clear" w:color="auto" w:fill="auto"/>
                <w:vAlign w:val="center"/>
                <w:tcPrChange w:id="30" w:author="Huy Nguyễn Hữu" w:date="2024-05-19T18:10:08Z">
                  <w:tcPr>
                    <w:tcW w:w="3200" w:type="dxa"/>
                    <w:shd w:val="clear" w:color="auto" w:fill="auto"/>
                    <w:vAlign w:val="center"/>
                  </w:tcPr>
                </w:tcPrChange>
              </w:tcPr>
              <w:p>
                <w:pPr>
                  <w:spacing w:before="100" w:beforeAutospacing="1" w:after="100" w:afterAutospacing="1"/>
                  <w:rPr>
                    <w:del w:id="31" w:author="Huy Nguyễn Hữu" w:date="2024-05-19T18:10:08Z"/>
                    <w:bCs/>
                    <w:i/>
                    <w:szCs w:val="26"/>
                  </w:rPr>
                </w:pPr>
                <w:del w:id="32" w:author="Huy Nguyễn Hữu" w:date="2024-05-19T18:10:08Z">
                  <w:r>
                    <w:rPr>
                      <w:rFonts w:eastAsia="SimSun"/>
                      <w:bCs/>
                      <w:color w:val="000000"/>
                      <w:szCs w:val="26"/>
                      <w:shd w:val="clear" w:color="auto" w:fill="FFFFFF"/>
                    </w:rPr>
                    <w:delText>20015321</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3" w:author="Huy Nguyễn Hữu" w:date="2024-05-19T18:10:08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Change w:id="33" w:author="Huy Nguyễn Hữu" w:date="2024-05-19T18:10:08Z">
                <w:trPr>
                  <w:jc w:val="center"/>
                </w:trPr>
              </w:trPrChange>
            </w:trPr>
            <w:tc>
              <w:tcPr>
                <w:tcW w:w="1270" w:type="dxa"/>
                <w:shd w:val="clear" w:color="auto" w:fill="auto"/>
                <w:vAlign w:val="center"/>
                <w:tcPrChange w:id="34" w:author="Huy Nguyễn Hữu" w:date="2024-05-19T18:10:08Z">
                  <w:tcPr>
                    <w:tcW w:w="1070" w:type="dxa"/>
                    <w:shd w:val="clear" w:color="auto" w:fill="auto"/>
                    <w:vAlign w:val="center"/>
                  </w:tcPr>
                </w:tcPrChange>
              </w:tcPr>
              <w:p>
                <w:pPr>
                  <w:spacing w:before="100" w:beforeAutospacing="1" w:after="100" w:afterAutospacing="1"/>
                  <w:rPr>
                    <w:bCs/>
                    <w:i/>
                    <w:szCs w:val="26"/>
                  </w:rPr>
                </w:pPr>
                <w:ins w:id="35" w:author="Huy Nguyễn Hữu" w:date="2024-05-19T18:10:10Z">
                  <w:r>
                    <w:rPr>
                      <w:rFonts w:hint="default"/>
                      <w:bCs/>
                      <w:i/>
                      <w:szCs w:val="26"/>
                      <w:lang w:val="en-US"/>
                    </w:rPr>
                    <w:t>5</w:t>
                  </w:r>
                </w:ins>
                <w:del w:id="36" w:author="Huy Nguyễn Hữu" w:date="2024-05-19T18:10:10Z">
                  <w:r>
                    <w:rPr>
                      <w:bCs/>
                      <w:i/>
                      <w:szCs w:val="26"/>
                    </w:rPr>
                    <w:delText>6</w:delText>
                  </w:r>
                </w:del>
              </w:p>
            </w:tc>
            <w:tc>
              <w:tcPr>
                <w:tcW w:w="4589" w:type="dxa"/>
                <w:shd w:val="clear" w:color="auto" w:fill="auto"/>
                <w:vAlign w:val="center"/>
                <w:tcPrChange w:id="37" w:author="Huy Nguyễn Hữu" w:date="2024-05-19T18:10:08Z">
                  <w:tcPr>
                    <w:tcW w:w="4734" w:type="dxa"/>
                    <w:shd w:val="clear" w:color="auto" w:fill="auto"/>
                    <w:vAlign w:val="center"/>
                  </w:tcPr>
                </w:tcPrChange>
              </w:tcPr>
              <w:p>
                <w:pPr>
                  <w:spacing w:before="100" w:beforeAutospacing="1" w:after="100" w:afterAutospacing="1"/>
                  <w:ind w:firstLine="0"/>
                  <w:rPr>
                    <w:bCs/>
                    <w:i/>
                    <w:szCs w:val="26"/>
                  </w:rPr>
                </w:pPr>
                <w:r>
                  <w:rPr>
                    <w:bCs/>
                    <w:szCs w:val="26"/>
                  </w:rPr>
                  <w:t>Phạm Trung Vĩnh</w:t>
                </w:r>
              </w:p>
            </w:tc>
            <w:tc>
              <w:tcPr>
                <w:tcW w:w="3145" w:type="dxa"/>
                <w:shd w:val="clear" w:color="auto" w:fill="auto"/>
                <w:vAlign w:val="center"/>
                <w:tcPrChange w:id="38" w:author="Huy Nguyễn Hữu" w:date="2024-05-19T18:10:08Z">
                  <w:tcPr>
                    <w:tcW w:w="3200" w:type="dxa"/>
                    <w:shd w:val="clear" w:color="auto" w:fill="auto"/>
                    <w:vAlign w:val="center"/>
                  </w:tcPr>
                </w:tcPrChange>
              </w:tcPr>
              <w:p>
                <w:pPr>
                  <w:spacing w:before="100" w:beforeAutospacing="1" w:after="100" w:afterAutospacing="1"/>
                  <w:rPr>
                    <w:bCs/>
                    <w:i/>
                    <w:szCs w:val="26"/>
                  </w:rPr>
                </w:pPr>
                <w:r>
                  <w:rPr>
                    <w:rFonts w:eastAsia="SimSun"/>
                    <w:bCs/>
                    <w:color w:val="000000"/>
                    <w:szCs w:val="26"/>
                    <w:shd w:val="clear" w:color="auto" w:fill="FFFFFF"/>
                  </w:rPr>
                  <w:t>20119821</w:t>
                </w:r>
              </w:p>
            </w:tc>
          </w:tr>
        </w:tbl>
        <w:p>
          <w:pPr>
            <w:rPr>
              <w:b/>
              <w:i/>
            </w:rPr>
          </w:pPr>
        </w:p>
        <w:p>
          <w:pPr>
            <w:pStyle w:val="56"/>
            <w:spacing w:line="360" w:lineRule="auto"/>
            <w:jc w:val="center"/>
            <w:rPr>
              <w:color w:val="5B9BD5" w:themeColor="accent1"/>
              <w14:textFill>
                <w14:solidFill>
                  <w14:schemeClr w14:val="accent1"/>
                </w14:solidFill>
              </w14:textFill>
            </w:rPr>
          </w:pPr>
        </w:p>
        <w:p>
          <w:pPr>
            <w:pStyle w:val="56"/>
            <w:spacing w:line="360" w:lineRule="auto"/>
            <w:jc w:val="center"/>
            <w:rPr>
              <w:color w:val="5B9BD5" w:themeColor="accent1"/>
              <w14:textFill>
                <w14:solidFill>
                  <w14:schemeClr w14:val="accent1"/>
                </w14:solidFill>
              </w14:textFill>
            </w:rPr>
          </w:pPr>
        </w:p>
        <w:p>
          <w:pPr>
            <w:pStyle w:val="56"/>
            <w:spacing w:line="360" w:lineRule="auto"/>
            <w:jc w:val="center"/>
            <w:rPr>
              <w:color w:val="5B9BD5" w:themeColor="accent1"/>
              <w14:textFill>
                <w14:solidFill>
                  <w14:schemeClr w14:val="accent1"/>
                </w14:solidFill>
              </w14:textFill>
            </w:rPr>
          </w:pPr>
        </w:p>
        <w:p>
          <w:pPr>
            <w:pStyle w:val="56"/>
            <w:spacing w:line="360" w:lineRule="auto"/>
            <w:jc w:val="center"/>
            <w:rPr>
              <w:color w:val="5B9BD5" w:themeColor="accent1"/>
              <w14:textFill>
                <w14:solidFill>
                  <w14:schemeClr w14:val="accent1"/>
                </w14:solidFill>
              </w14:textFill>
            </w:rPr>
          </w:pPr>
        </w:p>
        <w:p>
          <w:pPr>
            <w:pStyle w:val="56"/>
            <w:spacing w:line="360" w:lineRule="auto"/>
            <w:jc w:val="center"/>
            <w:rPr>
              <w:color w:val="5B9BD5" w:themeColor="accent1"/>
              <w14:textFill>
                <w14:solidFill>
                  <w14:schemeClr w14:val="accent1"/>
                </w14:solidFill>
              </w14:textFill>
            </w:rPr>
          </w:pPr>
        </w:p>
        <w:p>
          <w:pPr>
            <w:ind w:firstLine="0"/>
            <w:jc w:val="left"/>
            <w:rPr>
              <w:rFonts w:cs="Arial"/>
              <w:b/>
              <w:bCs/>
              <w:kern w:val="32"/>
              <w:sz w:val="32"/>
              <w:szCs w:val="32"/>
            </w:rPr>
          </w:pPr>
          <w:r>
            <w:br w:type="page"/>
          </w:r>
        </w:p>
      </w:sdtContent>
    </w:sdt>
    <w:p>
      <w:pPr>
        <w:pStyle w:val="2"/>
        <w:numPr>
          <w:ilvl w:val="0"/>
          <w:numId w:val="0"/>
        </w:numPr>
        <w:spacing w:before="0" w:after="0" w:line="360" w:lineRule="auto"/>
      </w:pPr>
      <w:bookmarkStart w:id="2" w:name="_Toc163610097"/>
      <w:bookmarkStart w:id="3" w:name="_Toc29160"/>
      <w:bookmarkStart w:id="4" w:name="_Toc24646"/>
      <w:r>
        <w:t>MỤC LỤC</w:t>
      </w:r>
      <w:bookmarkEnd w:id="0"/>
      <w:bookmarkEnd w:id="2"/>
      <w:bookmarkEnd w:id="3"/>
      <w:bookmarkEnd w:id="4"/>
    </w:p>
    <w:p>
      <w:pPr>
        <w:pStyle w:val="22"/>
        <w:tabs>
          <w:tab w:val="right" w:leader="dot" w:pos="8788"/>
          <w:tab w:val="clear" w:pos="8778"/>
        </w:tabs>
        <w:rPr>
          <w:ins w:id="39" w:author="Huy Nguyễn Hữu" w:date="2024-05-19T18:01:04Z"/>
        </w:rPr>
      </w:pPr>
      <w:r>
        <w:rPr>
          <w:sz w:val="28"/>
        </w:rPr>
        <w:fldChar w:fldCharType="begin"/>
      </w:r>
      <w:r>
        <w:rPr>
          <w:sz w:val="28"/>
        </w:rPr>
        <w:instrText xml:space="preserve"> TOC \o "1-5" \h \z \u </w:instrText>
      </w:r>
      <w:r>
        <w:rPr>
          <w:sz w:val="28"/>
        </w:rPr>
        <w:fldChar w:fldCharType="separate"/>
      </w:r>
      <w:ins w:id="40" w:author="Huy Nguyễn Hữu" w:date="2024-05-19T18:01:04Z">
        <w:r>
          <w:rPr/>
          <w:fldChar w:fldCharType="begin"/>
        </w:r>
      </w:ins>
      <w:ins w:id="41" w:author="Huy Nguyễn Hữu" w:date="2024-05-19T18:01:04Z">
        <w:r>
          <w:rPr/>
          <w:instrText xml:space="preserve"> HYPERLINK \l _Toc31020 </w:instrText>
        </w:r>
      </w:ins>
      <w:ins w:id="42" w:author="Huy Nguyễn Hữu" w:date="2024-05-19T18:01:04Z">
        <w:r>
          <w:rPr/>
          <w:fldChar w:fldCharType="separate"/>
        </w:r>
      </w:ins>
      <w:ins w:id="43" w:author="Huy Nguyễn Hữu" w:date="2024-05-19T18:01:04Z">
        <w:r>
          <w:rPr/>
          <w:t>DANH MỤC CÁC HÌNH VẼ</w:t>
        </w:r>
        <w:r>
          <w:rPr/>
          <w:tab/>
        </w:r>
      </w:ins>
      <w:ins w:id="44" w:author="Huy Nguyễn Hữu" w:date="2024-05-19T18:01:04Z">
        <w:r>
          <w:rPr/>
          <w:fldChar w:fldCharType="begin"/>
        </w:r>
      </w:ins>
      <w:ins w:id="45" w:author="Huy Nguyễn Hữu" w:date="2024-05-19T18:01:04Z">
        <w:r>
          <w:rPr/>
          <w:instrText xml:space="preserve"> PAGEREF _Toc31020 \h </w:instrText>
        </w:r>
      </w:ins>
      <w:ins w:id="46" w:author="Huy Nguyễn Hữu" w:date="2024-05-19T18:01:04Z">
        <w:r>
          <w:rPr/>
          <w:fldChar w:fldCharType="separate"/>
        </w:r>
      </w:ins>
      <w:ins w:id="47" w:author="Huy Nguyễn Hữu" w:date="2024-05-19T18:01:06Z">
        <w:r>
          <w:rPr/>
          <w:t>6</w:t>
        </w:r>
      </w:ins>
      <w:ins w:id="48" w:author="Huy Nguyễn Hữu" w:date="2024-05-19T18:01:04Z">
        <w:r>
          <w:rPr/>
          <w:fldChar w:fldCharType="end"/>
        </w:r>
      </w:ins>
      <w:ins w:id="49" w:author="Huy Nguyễn Hữu" w:date="2024-05-19T18:01:04Z">
        <w:r>
          <w:rPr/>
          <w:fldChar w:fldCharType="end"/>
        </w:r>
      </w:ins>
    </w:p>
    <w:p>
      <w:pPr>
        <w:pStyle w:val="22"/>
        <w:tabs>
          <w:tab w:val="right" w:leader="dot" w:pos="8788"/>
          <w:tab w:val="clear" w:pos="8778"/>
        </w:tabs>
        <w:rPr>
          <w:ins w:id="50" w:author="Huy Nguyễn Hữu" w:date="2024-05-19T18:01:04Z"/>
        </w:rPr>
      </w:pPr>
      <w:ins w:id="51" w:author="Huy Nguyễn Hữu" w:date="2024-05-19T18:01:04Z">
        <w:r>
          <w:rPr/>
          <w:fldChar w:fldCharType="begin"/>
        </w:r>
      </w:ins>
      <w:ins w:id="52" w:author="Huy Nguyễn Hữu" w:date="2024-05-19T18:01:04Z">
        <w:r>
          <w:rPr/>
          <w:instrText xml:space="preserve"> HYPERLINK \l _Toc32551 </w:instrText>
        </w:r>
      </w:ins>
      <w:ins w:id="53" w:author="Huy Nguyễn Hữu" w:date="2024-05-19T18:01:04Z">
        <w:r>
          <w:rPr/>
          <w:fldChar w:fldCharType="separate"/>
        </w:r>
      </w:ins>
      <w:ins w:id="54" w:author="Huy Nguyễn Hữu" w:date="2024-05-19T18:01:04Z">
        <w:r>
          <w:rPr/>
          <w:t>DANH MỤC CÁC BẢNG BIỂU</w:t>
        </w:r>
        <w:r>
          <w:rPr/>
          <w:tab/>
        </w:r>
      </w:ins>
      <w:ins w:id="55" w:author="Huy Nguyễn Hữu" w:date="2024-05-19T18:01:04Z">
        <w:r>
          <w:rPr/>
          <w:fldChar w:fldCharType="begin"/>
        </w:r>
      </w:ins>
      <w:ins w:id="56" w:author="Huy Nguyễn Hữu" w:date="2024-05-19T18:01:04Z">
        <w:r>
          <w:rPr/>
          <w:instrText xml:space="preserve"> PAGEREF _Toc32551 \h </w:instrText>
        </w:r>
      </w:ins>
      <w:ins w:id="57" w:author="Huy Nguyễn Hữu" w:date="2024-05-19T18:01:04Z">
        <w:r>
          <w:rPr/>
          <w:fldChar w:fldCharType="separate"/>
        </w:r>
      </w:ins>
      <w:ins w:id="58" w:author="Huy Nguyễn Hữu" w:date="2024-05-19T18:01:06Z">
        <w:r>
          <w:rPr/>
          <w:t>7</w:t>
        </w:r>
      </w:ins>
      <w:ins w:id="59" w:author="Huy Nguyễn Hữu" w:date="2024-05-19T18:01:04Z">
        <w:r>
          <w:rPr/>
          <w:fldChar w:fldCharType="end"/>
        </w:r>
      </w:ins>
      <w:ins w:id="60" w:author="Huy Nguyễn Hữu" w:date="2024-05-19T18:01:04Z">
        <w:r>
          <w:rPr/>
          <w:fldChar w:fldCharType="end"/>
        </w:r>
      </w:ins>
    </w:p>
    <w:p>
      <w:pPr>
        <w:pStyle w:val="22"/>
        <w:tabs>
          <w:tab w:val="right" w:leader="dot" w:pos="8788"/>
          <w:tab w:val="clear" w:pos="8778"/>
        </w:tabs>
        <w:rPr>
          <w:ins w:id="61" w:author="Huy Nguyễn Hữu" w:date="2024-05-19T18:01:04Z"/>
        </w:rPr>
      </w:pPr>
      <w:ins w:id="62" w:author="Huy Nguyễn Hữu" w:date="2024-05-19T18:01:04Z">
        <w:r>
          <w:rPr/>
          <w:fldChar w:fldCharType="begin"/>
        </w:r>
      </w:ins>
      <w:ins w:id="63" w:author="Huy Nguyễn Hữu" w:date="2024-05-19T18:01:04Z">
        <w:r>
          <w:rPr/>
          <w:instrText xml:space="preserve"> HYPERLINK \l _Toc32479 </w:instrText>
        </w:r>
      </w:ins>
      <w:ins w:id="64" w:author="Huy Nguyễn Hữu" w:date="2024-05-19T18:01:04Z">
        <w:r>
          <w:rPr/>
          <w:fldChar w:fldCharType="separate"/>
        </w:r>
      </w:ins>
      <w:ins w:id="65" w:author="Huy Nguyễn Hữu" w:date="2024-05-19T18:01:04Z">
        <w:r>
          <w:rPr>
            <w:rFonts w:hint="default"/>
          </w:rPr>
          <w:t xml:space="preserve">CHƯƠNG 1 </w:t>
        </w:r>
      </w:ins>
      <w:ins w:id="66" w:author="Huy Nguyễn Hữu" w:date="2024-05-19T18:01:04Z">
        <w:r>
          <w:rPr/>
          <w:t>: GIỚI THIỆU</w:t>
        </w:r>
        <w:r>
          <w:rPr/>
          <w:tab/>
        </w:r>
      </w:ins>
      <w:ins w:id="67" w:author="Huy Nguyễn Hữu" w:date="2024-05-19T18:01:04Z">
        <w:r>
          <w:rPr/>
          <w:fldChar w:fldCharType="begin"/>
        </w:r>
      </w:ins>
      <w:ins w:id="68" w:author="Huy Nguyễn Hữu" w:date="2024-05-19T18:01:04Z">
        <w:r>
          <w:rPr/>
          <w:instrText xml:space="preserve"> PAGEREF _Toc32479 \h </w:instrText>
        </w:r>
      </w:ins>
      <w:ins w:id="69" w:author="Huy Nguyễn Hữu" w:date="2024-05-19T18:01:04Z">
        <w:r>
          <w:rPr/>
          <w:fldChar w:fldCharType="separate"/>
        </w:r>
      </w:ins>
      <w:ins w:id="70" w:author="Huy Nguyễn Hữu" w:date="2024-05-19T18:01:06Z">
        <w:r>
          <w:rPr/>
          <w:t>8</w:t>
        </w:r>
      </w:ins>
      <w:ins w:id="71" w:author="Huy Nguyễn Hữu" w:date="2024-05-19T18:01:04Z">
        <w:r>
          <w:rPr/>
          <w:fldChar w:fldCharType="end"/>
        </w:r>
      </w:ins>
      <w:ins w:id="72" w:author="Huy Nguyễn Hữu" w:date="2024-05-19T18:01:04Z">
        <w:r>
          <w:rPr/>
          <w:fldChar w:fldCharType="end"/>
        </w:r>
      </w:ins>
    </w:p>
    <w:p>
      <w:pPr>
        <w:pStyle w:val="23"/>
        <w:tabs>
          <w:tab w:val="right" w:leader="dot" w:pos="8788"/>
          <w:tab w:val="clear" w:pos="8778"/>
        </w:tabs>
        <w:rPr>
          <w:ins w:id="73" w:author="Huy Nguyễn Hữu" w:date="2024-05-19T18:01:04Z"/>
        </w:rPr>
      </w:pPr>
      <w:ins w:id="74" w:author="Huy Nguyễn Hữu" w:date="2024-05-19T18:01:04Z">
        <w:r>
          <w:rPr/>
          <w:fldChar w:fldCharType="begin"/>
        </w:r>
      </w:ins>
      <w:ins w:id="75" w:author="Huy Nguyễn Hữu" w:date="2024-05-19T18:01:04Z">
        <w:r>
          <w:rPr/>
          <w:instrText xml:space="preserve"> HYPERLINK \l _Toc32687 </w:instrText>
        </w:r>
      </w:ins>
      <w:ins w:id="76" w:author="Huy Nguyễn Hữu" w:date="2024-05-19T18:01:04Z">
        <w:r>
          <w:rPr/>
          <w:fldChar w:fldCharType="separate"/>
        </w:r>
      </w:ins>
      <w:ins w:id="77" w:author="Huy Nguyễn Hữu" w:date="2024-05-19T18:01:04Z">
        <w:r>
          <w:rPr>
            <w:rFonts w:hint="default"/>
          </w:rPr>
          <w:t xml:space="preserve">1.1 </w:t>
        </w:r>
      </w:ins>
      <w:ins w:id="78" w:author="Huy Nguyễn Hữu" w:date="2024-05-19T18:01:04Z">
        <w:r>
          <w:rPr/>
          <w:t>Tổng quan</w:t>
        </w:r>
        <w:r>
          <w:rPr/>
          <w:tab/>
        </w:r>
      </w:ins>
      <w:ins w:id="79" w:author="Huy Nguyễn Hữu" w:date="2024-05-19T18:01:04Z">
        <w:r>
          <w:rPr/>
          <w:fldChar w:fldCharType="begin"/>
        </w:r>
      </w:ins>
      <w:ins w:id="80" w:author="Huy Nguyễn Hữu" w:date="2024-05-19T18:01:04Z">
        <w:r>
          <w:rPr/>
          <w:instrText xml:space="preserve"> PAGEREF _Toc32687 \h </w:instrText>
        </w:r>
      </w:ins>
      <w:ins w:id="81" w:author="Huy Nguyễn Hữu" w:date="2024-05-19T18:01:04Z">
        <w:r>
          <w:rPr/>
          <w:fldChar w:fldCharType="separate"/>
        </w:r>
      </w:ins>
      <w:ins w:id="82" w:author="Huy Nguyễn Hữu" w:date="2024-05-19T18:01:06Z">
        <w:r>
          <w:rPr/>
          <w:t>8</w:t>
        </w:r>
      </w:ins>
      <w:ins w:id="83" w:author="Huy Nguyễn Hữu" w:date="2024-05-19T18:01:04Z">
        <w:r>
          <w:rPr/>
          <w:fldChar w:fldCharType="end"/>
        </w:r>
      </w:ins>
      <w:ins w:id="84" w:author="Huy Nguyễn Hữu" w:date="2024-05-19T18:01:04Z">
        <w:r>
          <w:rPr/>
          <w:fldChar w:fldCharType="end"/>
        </w:r>
      </w:ins>
    </w:p>
    <w:p>
      <w:pPr>
        <w:pStyle w:val="23"/>
        <w:tabs>
          <w:tab w:val="right" w:leader="dot" w:pos="8788"/>
          <w:tab w:val="clear" w:pos="8778"/>
        </w:tabs>
        <w:rPr>
          <w:ins w:id="85" w:author="Huy Nguyễn Hữu" w:date="2024-05-19T18:01:04Z"/>
        </w:rPr>
      </w:pPr>
      <w:ins w:id="86" w:author="Huy Nguyễn Hữu" w:date="2024-05-19T18:01:04Z">
        <w:r>
          <w:rPr/>
          <w:fldChar w:fldCharType="begin"/>
        </w:r>
      </w:ins>
      <w:ins w:id="87" w:author="Huy Nguyễn Hữu" w:date="2024-05-19T18:01:04Z">
        <w:r>
          <w:rPr/>
          <w:instrText xml:space="preserve"> HYPERLINK \l _Toc7819 </w:instrText>
        </w:r>
      </w:ins>
      <w:ins w:id="88" w:author="Huy Nguyễn Hữu" w:date="2024-05-19T18:01:04Z">
        <w:r>
          <w:rPr/>
          <w:fldChar w:fldCharType="separate"/>
        </w:r>
      </w:ins>
      <w:ins w:id="89" w:author="Huy Nguyễn Hữu" w:date="2024-05-19T18:01:04Z">
        <w:r>
          <w:rPr>
            <w:rFonts w:hint="default"/>
          </w:rPr>
          <w:t xml:space="preserve">1.2 </w:t>
        </w:r>
      </w:ins>
      <w:ins w:id="90" w:author="Huy Nguyễn Hữu" w:date="2024-05-19T18:01:04Z">
        <w:r>
          <w:rPr/>
          <w:t>Mục tiêu đề tài</w:t>
        </w:r>
        <w:r>
          <w:rPr/>
          <w:tab/>
        </w:r>
      </w:ins>
      <w:ins w:id="91" w:author="Huy Nguyễn Hữu" w:date="2024-05-19T18:01:04Z">
        <w:r>
          <w:rPr/>
          <w:fldChar w:fldCharType="begin"/>
        </w:r>
      </w:ins>
      <w:ins w:id="92" w:author="Huy Nguyễn Hữu" w:date="2024-05-19T18:01:04Z">
        <w:r>
          <w:rPr/>
          <w:instrText xml:space="preserve"> PAGEREF _Toc7819 \h </w:instrText>
        </w:r>
      </w:ins>
      <w:ins w:id="93" w:author="Huy Nguyễn Hữu" w:date="2024-05-19T18:01:04Z">
        <w:r>
          <w:rPr/>
          <w:fldChar w:fldCharType="separate"/>
        </w:r>
      </w:ins>
      <w:ins w:id="94" w:author="Huy Nguyễn Hữu" w:date="2024-05-19T18:01:06Z">
        <w:r>
          <w:rPr/>
          <w:t>8</w:t>
        </w:r>
      </w:ins>
      <w:ins w:id="95" w:author="Huy Nguyễn Hữu" w:date="2024-05-19T18:01:04Z">
        <w:r>
          <w:rPr/>
          <w:fldChar w:fldCharType="end"/>
        </w:r>
      </w:ins>
      <w:ins w:id="96" w:author="Huy Nguyễn Hữu" w:date="2024-05-19T18:01:04Z">
        <w:r>
          <w:rPr/>
          <w:fldChar w:fldCharType="end"/>
        </w:r>
      </w:ins>
    </w:p>
    <w:p>
      <w:pPr>
        <w:pStyle w:val="23"/>
        <w:tabs>
          <w:tab w:val="right" w:leader="dot" w:pos="8788"/>
          <w:tab w:val="clear" w:pos="8778"/>
        </w:tabs>
        <w:rPr>
          <w:ins w:id="97" w:author="Huy Nguyễn Hữu" w:date="2024-05-19T18:01:04Z"/>
        </w:rPr>
      </w:pPr>
      <w:ins w:id="98" w:author="Huy Nguyễn Hữu" w:date="2024-05-19T18:01:04Z">
        <w:r>
          <w:rPr/>
          <w:fldChar w:fldCharType="begin"/>
        </w:r>
      </w:ins>
      <w:ins w:id="99" w:author="Huy Nguyễn Hữu" w:date="2024-05-19T18:01:04Z">
        <w:r>
          <w:rPr/>
          <w:instrText xml:space="preserve"> HYPERLINK \l _Toc14976 </w:instrText>
        </w:r>
      </w:ins>
      <w:ins w:id="100" w:author="Huy Nguyễn Hữu" w:date="2024-05-19T18:01:04Z">
        <w:r>
          <w:rPr/>
          <w:fldChar w:fldCharType="separate"/>
        </w:r>
      </w:ins>
      <w:ins w:id="101" w:author="Huy Nguyễn Hữu" w:date="2024-05-19T18:01:04Z">
        <w:r>
          <w:rPr>
            <w:rFonts w:hint="default"/>
          </w:rPr>
          <w:t xml:space="preserve">1.3 </w:t>
        </w:r>
      </w:ins>
      <w:ins w:id="102" w:author="Huy Nguyễn Hữu" w:date="2024-05-19T18:01:04Z">
        <w:r>
          <w:rPr/>
          <w:t>Phạm vi đề tài</w:t>
        </w:r>
        <w:r>
          <w:rPr/>
          <w:tab/>
        </w:r>
      </w:ins>
      <w:ins w:id="103" w:author="Huy Nguyễn Hữu" w:date="2024-05-19T18:01:04Z">
        <w:r>
          <w:rPr/>
          <w:fldChar w:fldCharType="begin"/>
        </w:r>
      </w:ins>
      <w:ins w:id="104" w:author="Huy Nguyễn Hữu" w:date="2024-05-19T18:01:04Z">
        <w:r>
          <w:rPr/>
          <w:instrText xml:space="preserve"> PAGEREF _Toc14976 \h </w:instrText>
        </w:r>
      </w:ins>
      <w:ins w:id="105" w:author="Huy Nguyễn Hữu" w:date="2024-05-19T18:01:04Z">
        <w:r>
          <w:rPr/>
          <w:fldChar w:fldCharType="separate"/>
        </w:r>
      </w:ins>
      <w:ins w:id="106" w:author="Huy Nguyễn Hữu" w:date="2024-05-19T18:01:06Z">
        <w:r>
          <w:rPr/>
          <w:t>9</w:t>
        </w:r>
      </w:ins>
      <w:ins w:id="107" w:author="Huy Nguyễn Hữu" w:date="2024-05-19T18:01:04Z">
        <w:r>
          <w:rPr/>
          <w:fldChar w:fldCharType="end"/>
        </w:r>
      </w:ins>
      <w:ins w:id="108" w:author="Huy Nguyễn Hữu" w:date="2024-05-19T18:01:04Z">
        <w:r>
          <w:rPr/>
          <w:fldChar w:fldCharType="end"/>
        </w:r>
      </w:ins>
    </w:p>
    <w:p>
      <w:pPr>
        <w:pStyle w:val="23"/>
        <w:tabs>
          <w:tab w:val="right" w:leader="dot" w:pos="8788"/>
          <w:tab w:val="clear" w:pos="8778"/>
        </w:tabs>
        <w:rPr>
          <w:ins w:id="109" w:author="Huy Nguyễn Hữu" w:date="2024-05-19T18:01:04Z"/>
        </w:rPr>
      </w:pPr>
      <w:ins w:id="110" w:author="Huy Nguyễn Hữu" w:date="2024-05-19T18:01:04Z">
        <w:r>
          <w:rPr/>
          <w:fldChar w:fldCharType="begin"/>
        </w:r>
      </w:ins>
      <w:ins w:id="111" w:author="Huy Nguyễn Hữu" w:date="2024-05-19T18:01:04Z">
        <w:r>
          <w:rPr/>
          <w:instrText xml:space="preserve"> HYPERLINK \l _Toc10162 </w:instrText>
        </w:r>
      </w:ins>
      <w:ins w:id="112" w:author="Huy Nguyễn Hữu" w:date="2024-05-19T18:01:04Z">
        <w:r>
          <w:rPr/>
          <w:fldChar w:fldCharType="separate"/>
        </w:r>
      </w:ins>
      <w:ins w:id="113" w:author="Huy Nguyễn Hữu" w:date="2024-05-19T18:01:04Z">
        <w:r>
          <w:rPr>
            <w:rFonts w:hint="default"/>
          </w:rPr>
          <w:t xml:space="preserve">1.4 </w:t>
        </w:r>
      </w:ins>
      <w:ins w:id="114" w:author="Huy Nguyễn Hữu" w:date="2024-05-19T18:01:04Z">
        <w:r>
          <w:rPr/>
          <w:t>Mô tả yêu cầu chức năng</w:t>
        </w:r>
        <w:r>
          <w:rPr/>
          <w:tab/>
        </w:r>
      </w:ins>
      <w:ins w:id="115" w:author="Huy Nguyễn Hữu" w:date="2024-05-19T18:01:04Z">
        <w:r>
          <w:rPr/>
          <w:fldChar w:fldCharType="begin"/>
        </w:r>
      </w:ins>
      <w:ins w:id="116" w:author="Huy Nguyễn Hữu" w:date="2024-05-19T18:01:04Z">
        <w:r>
          <w:rPr/>
          <w:instrText xml:space="preserve"> PAGEREF _Toc10162 \h </w:instrText>
        </w:r>
      </w:ins>
      <w:ins w:id="117" w:author="Huy Nguyễn Hữu" w:date="2024-05-19T18:01:04Z">
        <w:r>
          <w:rPr/>
          <w:fldChar w:fldCharType="separate"/>
        </w:r>
      </w:ins>
      <w:ins w:id="118" w:author="Huy Nguyễn Hữu" w:date="2024-05-19T18:01:06Z">
        <w:r>
          <w:rPr/>
          <w:t>10</w:t>
        </w:r>
      </w:ins>
      <w:ins w:id="119" w:author="Huy Nguyễn Hữu" w:date="2024-05-19T18:01:04Z">
        <w:r>
          <w:rPr/>
          <w:fldChar w:fldCharType="end"/>
        </w:r>
      </w:ins>
      <w:ins w:id="120" w:author="Huy Nguyễn Hữu" w:date="2024-05-19T18:01:04Z">
        <w:r>
          <w:rPr/>
          <w:fldChar w:fldCharType="end"/>
        </w:r>
      </w:ins>
    </w:p>
    <w:p>
      <w:pPr>
        <w:pStyle w:val="22"/>
        <w:tabs>
          <w:tab w:val="right" w:leader="dot" w:pos="8788"/>
          <w:tab w:val="clear" w:pos="8778"/>
        </w:tabs>
        <w:rPr>
          <w:ins w:id="121" w:author="Huy Nguyễn Hữu" w:date="2024-05-19T18:01:04Z"/>
        </w:rPr>
      </w:pPr>
      <w:ins w:id="122" w:author="Huy Nguyễn Hữu" w:date="2024-05-19T18:01:04Z">
        <w:r>
          <w:rPr/>
          <w:fldChar w:fldCharType="begin"/>
        </w:r>
      </w:ins>
      <w:ins w:id="123" w:author="Huy Nguyễn Hữu" w:date="2024-05-19T18:01:04Z">
        <w:r>
          <w:rPr/>
          <w:instrText xml:space="preserve"> HYPERLINK \l _Toc23772 </w:instrText>
        </w:r>
      </w:ins>
      <w:ins w:id="124" w:author="Huy Nguyễn Hữu" w:date="2024-05-19T18:01:04Z">
        <w:r>
          <w:rPr/>
          <w:fldChar w:fldCharType="separate"/>
        </w:r>
      </w:ins>
      <w:ins w:id="125" w:author="Huy Nguyễn Hữu" w:date="2024-05-19T18:01:04Z">
        <w:r>
          <w:rPr>
            <w:rFonts w:hint="default"/>
          </w:rPr>
          <w:t xml:space="preserve">CHƯƠNG 2 </w:t>
        </w:r>
      </w:ins>
      <w:ins w:id="126" w:author="Huy Nguyễn Hữu" w:date="2024-05-19T18:01:04Z">
        <w:r>
          <w:rPr/>
          <w:t>: CƠ SỞ LÝ THUYẾT</w:t>
        </w:r>
        <w:r>
          <w:rPr/>
          <w:tab/>
        </w:r>
      </w:ins>
      <w:ins w:id="127" w:author="Huy Nguyễn Hữu" w:date="2024-05-19T18:01:04Z">
        <w:r>
          <w:rPr/>
          <w:fldChar w:fldCharType="begin"/>
        </w:r>
      </w:ins>
      <w:ins w:id="128" w:author="Huy Nguyễn Hữu" w:date="2024-05-19T18:01:04Z">
        <w:r>
          <w:rPr/>
          <w:instrText xml:space="preserve"> PAGEREF _Toc23772 \h </w:instrText>
        </w:r>
      </w:ins>
      <w:ins w:id="129" w:author="Huy Nguyễn Hữu" w:date="2024-05-19T18:01:04Z">
        <w:r>
          <w:rPr/>
          <w:fldChar w:fldCharType="separate"/>
        </w:r>
      </w:ins>
      <w:ins w:id="130" w:author="Huy Nguyễn Hữu" w:date="2024-05-19T18:01:06Z">
        <w:r>
          <w:rPr/>
          <w:t>12</w:t>
        </w:r>
      </w:ins>
      <w:ins w:id="131" w:author="Huy Nguyễn Hữu" w:date="2024-05-19T18:01:04Z">
        <w:r>
          <w:rPr/>
          <w:fldChar w:fldCharType="end"/>
        </w:r>
      </w:ins>
      <w:ins w:id="132" w:author="Huy Nguyễn Hữu" w:date="2024-05-19T18:01:04Z">
        <w:r>
          <w:rPr/>
          <w:fldChar w:fldCharType="end"/>
        </w:r>
      </w:ins>
    </w:p>
    <w:p>
      <w:pPr>
        <w:pStyle w:val="23"/>
        <w:tabs>
          <w:tab w:val="right" w:leader="dot" w:pos="8788"/>
          <w:tab w:val="clear" w:pos="8778"/>
        </w:tabs>
        <w:rPr>
          <w:ins w:id="133" w:author="Huy Nguyễn Hữu" w:date="2024-05-19T18:01:04Z"/>
        </w:rPr>
      </w:pPr>
      <w:ins w:id="134" w:author="Huy Nguyễn Hữu" w:date="2024-05-19T18:01:04Z">
        <w:r>
          <w:rPr/>
          <w:fldChar w:fldCharType="begin"/>
        </w:r>
      </w:ins>
      <w:ins w:id="135" w:author="Huy Nguyễn Hữu" w:date="2024-05-19T18:01:04Z">
        <w:r>
          <w:rPr/>
          <w:instrText xml:space="preserve"> HYPERLINK \l _Toc18248 </w:instrText>
        </w:r>
      </w:ins>
      <w:ins w:id="136" w:author="Huy Nguyễn Hữu" w:date="2024-05-19T18:01:04Z">
        <w:r>
          <w:rPr/>
          <w:fldChar w:fldCharType="separate"/>
        </w:r>
      </w:ins>
      <w:ins w:id="137" w:author="Huy Nguyễn Hữu" w:date="2024-05-19T18:01:04Z">
        <w:r>
          <w:rPr>
            <w:rFonts w:hint="default"/>
          </w:rPr>
          <w:t xml:space="preserve">2.1 </w:t>
        </w:r>
      </w:ins>
      <w:ins w:id="138" w:author="Huy Nguyễn Hữu" w:date="2024-05-19T18:01:04Z">
        <w:r>
          <w:rPr/>
          <w:t>Cloud Computing với AWS</w:t>
        </w:r>
        <w:r>
          <w:rPr/>
          <w:tab/>
        </w:r>
      </w:ins>
      <w:ins w:id="139" w:author="Huy Nguyễn Hữu" w:date="2024-05-19T18:01:04Z">
        <w:r>
          <w:rPr/>
          <w:fldChar w:fldCharType="begin"/>
        </w:r>
      </w:ins>
      <w:ins w:id="140" w:author="Huy Nguyễn Hữu" w:date="2024-05-19T18:01:04Z">
        <w:r>
          <w:rPr/>
          <w:instrText xml:space="preserve"> PAGEREF _Toc18248 \h </w:instrText>
        </w:r>
      </w:ins>
      <w:ins w:id="141" w:author="Huy Nguyễn Hữu" w:date="2024-05-19T18:01:04Z">
        <w:r>
          <w:rPr/>
          <w:fldChar w:fldCharType="separate"/>
        </w:r>
      </w:ins>
      <w:ins w:id="142" w:author="Huy Nguyễn Hữu" w:date="2024-05-19T18:01:06Z">
        <w:r>
          <w:rPr/>
          <w:t>12</w:t>
        </w:r>
      </w:ins>
      <w:ins w:id="143" w:author="Huy Nguyễn Hữu" w:date="2024-05-19T18:01:04Z">
        <w:r>
          <w:rPr/>
          <w:fldChar w:fldCharType="end"/>
        </w:r>
      </w:ins>
      <w:ins w:id="144" w:author="Huy Nguyễn Hữu" w:date="2024-05-19T18:01:04Z">
        <w:r>
          <w:rPr/>
          <w:fldChar w:fldCharType="end"/>
        </w:r>
      </w:ins>
    </w:p>
    <w:p>
      <w:pPr>
        <w:pStyle w:val="23"/>
        <w:tabs>
          <w:tab w:val="right" w:leader="dot" w:pos="8788"/>
          <w:tab w:val="clear" w:pos="8778"/>
        </w:tabs>
        <w:rPr>
          <w:ins w:id="145" w:author="Huy Nguyễn Hữu" w:date="2024-05-19T18:01:04Z"/>
        </w:rPr>
      </w:pPr>
      <w:ins w:id="146" w:author="Huy Nguyễn Hữu" w:date="2024-05-19T18:01:04Z">
        <w:r>
          <w:rPr/>
          <w:fldChar w:fldCharType="begin"/>
        </w:r>
      </w:ins>
      <w:ins w:id="147" w:author="Huy Nguyễn Hữu" w:date="2024-05-19T18:01:04Z">
        <w:r>
          <w:rPr/>
          <w:instrText xml:space="preserve"> HYPERLINK \l _Toc10682 </w:instrText>
        </w:r>
      </w:ins>
      <w:ins w:id="148" w:author="Huy Nguyễn Hữu" w:date="2024-05-19T18:01:04Z">
        <w:r>
          <w:rPr/>
          <w:fldChar w:fldCharType="separate"/>
        </w:r>
      </w:ins>
      <w:ins w:id="149" w:author="Huy Nguyễn Hữu" w:date="2024-05-19T18:01:04Z">
        <w:r>
          <w:rPr>
            <w:rFonts w:hint="default"/>
          </w:rPr>
          <w:t xml:space="preserve">2.2 </w:t>
        </w:r>
      </w:ins>
      <w:ins w:id="150" w:author="Huy Nguyễn Hữu" w:date="2024-05-19T18:01:04Z">
        <w:r>
          <w:rPr/>
          <w:t>Node.js</w:t>
        </w:r>
        <w:r>
          <w:rPr/>
          <w:tab/>
        </w:r>
      </w:ins>
      <w:ins w:id="151" w:author="Huy Nguyễn Hữu" w:date="2024-05-19T18:01:04Z">
        <w:r>
          <w:rPr/>
          <w:fldChar w:fldCharType="begin"/>
        </w:r>
      </w:ins>
      <w:ins w:id="152" w:author="Huy Nguyễn Hữu" w:date="2024-05-19T18:01:04Z">
        <w:r>
          <w:rPr/>
          <w:instrText xml:space="preserve"> PAGEREF _Toc10682 \h </w:instrText>
        </w:r>
      </w:ins>
      <w:ins w:id="153" w:author="Huy Nguyễn Hữu" w:date="2024-05-19T18:01:04Z">
        <w:r>
          <w:rPr/>
          <w:fldChar w:fldCharType="separate"/>
        </w:r>
      </w:ins>
      <w:ins w:id="154" w:author="Huy Nguyễn Hữu" w:date="2024-05-19T18:01:06Z">
        <w:r>
          <w:rPr/>
          <w:t>13</w:t>
        </w:r>
      </w:ins>
      <w:ins w:id="155" w:author="Huy Nguyễn Hữu" w:date="2024-05-19T18:01:04Z">
        <w:r>
          <w:rPr/>
          <w:fldChar w:fldCharType="end"/>
        </w:r>
      </w:ins>
      <w:ins w:id="156" w:author="Huy Nguyễn Hữu" w:date="2024-05-19T18:01:04Z">
        <w:r>
          <w:rPr/>
          <w:fldChar w:fldCharType="end"/>
        </w:r>
      </w:ins>
    </w:p>
    <w:p>
      <w:pPr>
        <w:pStyle w:val="23"/>
        <w:tabs>
          <w:tab w:val="right" w:leader="dot" w:pos="8788"/>
          <w:tab w:val="clear" w:pos="8778"/>
        </w:tabs>
        <w:rPr>
          <w:ins w:id="157" w:author="Huy Nguyễn Hữu" w:date="2024-05-19T18:01:04Z"/>
        </w:rPr>
      </w:pPr>
      <w:ins w:id="158" w:author="Huy Nguyễn Hữu" w:date="2024-05-19T18:01:04Z">
        <w:r>
          <w:rPr/>
          <w:fldChar w:fldCharType="begin"/>
        </w:r>
      </w:ins>
      <w:ins w:id="159" w:author="Huy Nguyễn Hữu" w:date="2024-05-19T18:01:04Z">
        <w:r>
          <w:rPr/>
          <w:instrText xml:space="preserve"> HYPERLINK \l _Toc7927 </w:instrText>
        </w:r>
      </w:ins>
      <w:ins w:id="160" w:author="Huy Nguyễn Hữu" w:date="2024-05-19T18:01:04Z">
        <w:r>
          <w:rPr/>
          <w:fldChar w:fldCharType="separate"/>
        </w:r>
      </w:ins>
      <w:ins w:id="161" w:author="Huy Nguyễn Hữu" w:date="2024-05-19T18:01:04Z">
        <w:r>
          <w:rPr>
            <w:rFonts w:hint="default"/>
          </w:rPr>
          <w:t xml:space="preserve">2.3 </w:t>
        </w:r>
      </w:ins>
      <w:ins w:id="162" w:author="Huy Nguyễn Hữu" w:date="2024-05-19T18:01:04Z">
        <w:r>
          <w:rPr/>
          <w:t>MongoDB</w:t>
        </w:r>
        <w:r>
          <w:rPr/>
          <w:tab/>
        </w:r>
      </w:ins>
      <w:ins w:id="163" w:author="Huy Nguyễn Hữu" w:date="2024-05-19T18:01:04Z">
        <w:r>
          <w:rPr/>
          <w:fldChar w:fldCharType="begin"/>
        </w:r>
      </w:ins>
      <w:ins w:id="164" w:author="Huy Nguyễn Hữu" w:date="2024-05-19T18:01:04Z">
        <w:r>
          <w:rPr/>
          <w:instrText xml:space="preserve"> PAGEREF _Toc7927 \h </w:instrText>
        </w:r>
      </w:ins>
      <w:ins w:id="165" w:author="Huy Nguyễn Hữu" w:date="2024-05-19T18:01:04Z">
        <w:r>
          <w:rPr/>
          <w:fldChar w:fldCharType="separate"/>
        </w:r>
      </w:ins>
      <w:ins w:id="166" w:author="Huy Nguyễn Hữu" w:date="2024-05-19T18:01:06Z">
        <w:r>
          <w:rPr/>
          <w:t>14</w:t>
        </w:r>
      </w:ins>
      <w:ins w:id="167" w:author="Huy Nguyễn Hữu" w:date="2024-05-19T18:01:04Z">
        <w:r>
          <w:rPr/>
          <w:fldChar w:fldCharType="end"/>
        </w:r>
      </w:ins>
      <w:ins w:id="168" w:author="Huy Nguyễn Hữu" w:date="2024-05-19T18:01:04Z">
        <w:r>
          <w:rPr/>
          <w:fldChar w:fldCharType="end"/>
        </w:r>
      </w:ins>
    </w:p>
    <w:p>
      <w:pPr>
        <w:pStyle w:val="23"/>
        <w:tabs>
          <w:tab w:val="right" w:leader="dot" w:pos="8788"/>
          <w:tab w:val="clear" w:pos="8778"/>
        </w:tabs>
        <w:rPr>
          <w:ins w:id="169" w:author="Huy Nguyễn Hữu" w:date="2024-05-19T18:01:04Z"/>
        </w:rPr>
      </w:pPr>
      <w:ins w:id="170" w:author="Huy Nguyễn Hữu" w:date="2024-05-19T18:01:04Z">
        <w:r>
          <w:rPr/>
          <w:fldChar w:fldCharType="begin"/>
        </w:r>
      </w:ins>
      <w:ins w:id="171" w:author="Huy Nguyễn Hữu" w:date="2024-05-19T18:01:04Z">
        <w:r>
          <w:rPr/>
          <w:instrText xml:space="preserve"> HYPERLINK \l _Toc9337 </w:instrText>
        </w:r>
      </w:ins>
      <w:ins w:id="172" w:author="Huy Nguyễn Hữu" w:date="2024-05-19T18:01:04Z">
        <w:r>
          <w:rPr/>
          <w:fldChar w:fldCharType="separate"/>
        </w:r>
      </w:ins>
      <w:ins w:id="173" w:author="Huy Nguyễn Hữu" w:date="2024-05-19T18:01:04Z">
        <w:r>
          <w:rPr>
            <w:rFonts w:hint="default"/>
          </w:rPr>
          <w:t xml:space="preserve">2.4 </w:t>
        </w:r>
      </w:ins>
      <w:ins w:id="174" w:author="Huy Nguyễn Hữu" w:date="2024-05-19T18:01:04Z">
        <w:r>
          <w:rPr/>
          <w:t>ReactJS</w:t>
        </w:r>
        <w:r>
          <w:rPr/>
          <w:tab/>
        </w:r>
      </w:ins>
      <w:ins w:id="175" w:author="Huy Nguyễn Hữu" w:date="2024-05-19T18:01:04Z">
        <w:r>
          <w:rPr/>
          <w:fldChar w:fldCharType="begin"/>
        </w:r>
      </w:ins>
      <w:ins w:id="176" w:author="Huy Nguyễn Hữu" w:date="2024-05-19T18:01:04Z">
        <w:r>
          <w:rPr/>
          <w:instrText xml:space="preserve"> PAGEREF _Toc9337 \h </w:instrText>
        </w:r>
      </w:ins>
      <w:ins w:id="177" w:author="Huy Nguyễn Hữu" w:date="2024-05-19T18:01:04Z">
        <w:r>
          <w:rPr/>
          <w:fldChar w:fldCharType="separate"/>
        </w:r>
      </w:ins>
      <w:ins w:id="178" w:author="Huy Nguyễn Hữu" w:date="2024-05-19T18:01:06Z">
        <w:r>
          <w:rPr/>
          <w:t>15</w:t>
        </w:r>
      </w:ins>
      <w:ins w:id="179" w:author="Huy Nguyễn Hữu" w:date="2024-05-19T18:01:04Z">
        <w:r>
          <w:rPr/>
          <w:fldChar w:fldCharType="end"/>
        </w:r>
      </w:ins>
      <w:ins w:id="180" w:author="Huy Nguyễn Hữu" w:date="2024-05-19T18:01:04Z">
        <w:r>
          <w:rPr/>
          <w:fldChar w:fldCharType="end"/>
        </w:r>
      </w:ins>
    </w:p>
    <w:p>
      <w:pPr>
        <w:pStyle w:val="23"/>
        <w:tabs>
          <w:tab w:val="right" w:leader="dot" w:pos="8788"/>
          <w:tab w:val="clear" w:pos="8778"/>
        </w:tabs>
        <w:rPr>
          <w:ins w:id="181" w:author="Huy Nguyễn Hữu" w:date="2024-05-19T18:01:04Z"/>
        </w:rPr>
      </w:pPr>
      <w:ins w:id="182" w:author="Huy Nguyễn Hữu" w:date="2024-05-19T18:01:04Z">
        <w:r>
          <w:rPr/>
          <w:fldChar w:fldCharType="begin"/>
        </w:r>
      </w:ins>
      <w:ins w:id="183" w:author="Huy Nguyễn Hữu" w:date="2024-05-19T18:01:04Z">
        <w:r>
          <w:rPr/>
          <w:instrText xml:space="preserve"> HYPERLINK \l _Toc29555 </w:instrText>
        </w:r>
      </w:ins>
      <w:ins w:id="184" w:author="Huy Nguyễn Hữu" w:date="2024-05-19T18:01:04Z">
        <w:r>
          <w:rPr/>
          <w:fldChar w:fldCharType="separate"/>
        </w:r>
      </w:ins>
      <w:ins w:id="185" w:author="Huy Nguyễn Hữu" w:date="2024-05-19T18:01:04Z">
        <w:r>
          <w:rPr>
            <w:rFonts w:hint="default"/>
          </w:rPr>
          <w:t xml:space="preserve">2.5 </w:t>
        </w:r>
      </w:ins>
      <w:ins w:id="186" w:author="Huy Nguyễn Hữu" w:date="2024-05-19T18:01:04Z">
        <w:r>
          <w:rPr/>
          <w:t>React Native</w:t>
        </w:r>
        <w:r>
          <w:rPr/>
          <w:tab/>
        </w:r>
      </w:ins>
      <w:ins w:id="187" w:author="Huy Nguyễn Hữu" w:date="2024-05-19T18:01:04Z">
        <w:r>
          <w:rPr/>
          <w:fldChar w:fldCharType="begin"/>
        </w:r>
      </w:ins>
      <w:ins w:id="188" w:author="Huy Nguyễn Hữu" w:date="2024-05-19T18:01:04Z">
        <w:r>
          <w:rPr/>
          <w:instrText xml:space="preserve"> PAGEREF _Toc29555 \h </w:instrText>
        </w:r>
      </w:ins>
      <w:ins w:id="189" w:author="Huy Nguyễn Hữu" w:date="2024-05-19T18:01:04Z">
        <w:r>
          <w:rPr/>
          <w:fldChar w:fldCharType="separate"/>
        </w:r>
      </w:ins>
      <w:ins w:id="190" w:author="Huy Nguyễn Hữu" w:date="2024-05-19T18:01:06Z">
        <w:r>
          <w:rPr/>
          <w:t>16</w:t>
        </w:r>
      </w:ins>
      <w:ins w:id="191" w:author="Huy Nguyễn Hữu" w:date="2024-05-19T18:01:04Z">
        <w:r>
          <w:rPr/>
          <w:fldChar w:fldCharType="end"/>
        </w:r>
      </w:ins>
      <w:ins w:id="192" w:author="Huy Nguyễn Hữu" w:date="2024-05-19T18:01:04Z">
        <w:r>
          <w:rPr/>
          <w:fldChar w:fldCharType="end"/>
        </w:r>
      </w:ins>
    </w:p>
    <w:p>
      <w:pPr>
        <w:pStyle w:val="23"/>
        <w:tabs>
          <w:tab w:val="right" w:leader="dot" w:pos="8788"/>
          <w:tab w:val="clear" w:pos="8778"/>
        </w:tabs>
        <w:rPr>
          <w:ins w:id="193" w:author="Huy Nguyễn Hữu" w:date="2024-05-19T18:01:04Z"/>
        </w:rPr>
      </w:pPr>
      <w:ins w:id="194" w:author="Huy Nguyễn Hữu" w:date="2024-05-19T18:01:04Z">
        <w:r>
          <w:rPr/>
          <w:fldChar w:fldCharType="begin"/>
        </w:r>
      </w:ins>
      <w:ins w:id="195" w:author="Huy Nguyễn Hữu" w:date="2024-05-19T18:01:04Z">
        <w:r>
          <w:rPr/>
          <w:instrText xml:space="preserve"> HYPERLINK \l _Toc31345 </w:instrText>
        </w:r>
      </w:ins>
      <w:ins w:id="196" w:author="Huy Nguyễn Hữu" w:date="2024-05-19T18:01:04Z">
        <w:r>
          <w:rPr/>
          <w:fldChar w:fldCharType="separate"/>
        </w:r>
      </w:ins>
      <w:ins w:id="197" w:author="Huy Nguyễn Hữu" w:date="2024-05-19T18:01:04Z">
        <w:r>
          <w:rPr>
            <w:rFonts w:hint="default"/>
          </w:rPr>
          <w:t xml:space="preserve">2.6 </w:t>
        </w:r>
      </w:ins>
      <w:ins w:id="198" w:author="Huy Nguyễn Hữu" w:date="2024-05-19T18:01:04Z">
        <w:r>
          <w:rPr/>
          <w:t>Socket.io</w:t>
        </w:r>
        <w:r>
          <w:rPr/>
          <w:tab/>
        </w:r>
      </w:ins>
      <w:ins w:id="199" w:author="Huy Nguyễn Hữu" w:date="2024-05-19T18:01:04Z">
        <w:r>
          <w:rPr/>
          <w:fldChar w:fldCharType="begin"/>
        </w:r>
      </w:ins>
      <w:ins w:id="200" w:author="Huy Nguyễn Hữu" w:date="2024-05-19T18:01:04Z">
        <w:r>
          <w:rPr/>
          <w:instrText xml:space="preserve"> PAGEREF _Toc31345 \h </w:instrText>
        </w:r>
      </w:ins>
      <w:ins w:id="201" w:author="Huy Nguyễn Hữu" w:date="2024-05-19T18:01:04Z">
        <w:r>
          <w:rPr/>
          <w:fldChar w:fldCharType="separate"/>
        </w:r>
      </w:ins>
      <w:ins w:id="202" w:author="Huy Nguyễn Hữu" w:date="2024-05-19T18:01:06Z">
        <w:r>
          <w:rPr/>
          <w:t>17</w:t>
        </w:r>
      </w:ins>
      <w:ins w:id="203" w:author="Huy Nguyễn Hữu" w:date="2024-05-19T18:01:04Z">
        <w:r>
          <w:rPr/>
          <w:fldChar w:fldCharType="end"/>
        </w:r>
      </w:ins>
      <w:ins w:id="204" w:author="Huy Nguyễn Hữu" w:date="2024-05-19T18:01:04Z">
        <w:r>
          <w:rPr/>
          <w:fldChar w:fldCharType="end"/>
        </w:r>
      </w:ins>
    </w:p>
    <w:p>
      <w:pPr>
        <w:pStyle w:val="22"/>
        <w:tabs>
          <w:tab w:val="right" w:leader="dot" w:pos="8788"/>
          <w:tab w:val="clear" w:pos="8778"/>
        </w:tabs>
        <w:rPr>
          <w:ins w:id="205" w:author="Huy Nguyễn Hữu" w:date="2024-05-19T18:01:04Z"/>
        </w:rPr>
      </w:pPr>
      <w:ins w:id="206" w:author="Huy Nguyễn Hữu" w:date="2024-05-19T18:01:04Z">
        <w:r>
          <w:rPr/>
          <w:fldChar w:fldCharType="begin"/>
        </w:r>
      </w:ins>
      <w:ins w:id="207" w:author="Huy Nguyễn Hữu" w:date="2024-05-19T18:01:04Z">
        <w:r>
          <w:rPr/>
          <w:instrText xml:space="preserve"> HYPERLINK \l _Toc4710 </w:instrText>
        </w:r>
      </w:ins>
      <w:ins w:id="208" w:author="Huy Nguyễn Hữu" w:date="2024-05-19T18:01:04Z">
        <w:r>
          <w:rPr/>
          <w:fldChar w:fldCharType="separate"/>
        </w:r>
      </w:ins>
      <w:ins w:id="209" w:author="Huy Nguyễn Hữu" w:date="2024-05-19T18:01:04Z">
        <w:r>
          <w:rPr>
            <w:rFonts w:hint="default"/>
          </w:rPr>
          <w:t xml:space="preserve">CHƯƠNG 3 </w:t>
        </w:r>
      </w:ins>
      <w:ins w:id="210" w:author="Huy Nguyễn Hữu" w:date="2024-05-19T18:01:04Z">
        <w:r>
          <w:rPr/>
          <w:t>: PHÂN TÍCH VÀ THIẾT KẾ</w:t>
        </w:r>
        <w:r>
          <w:rPr/>
          <w:tab/>
        </w:r>
      </w:ins>
      <w:ins w:id="211" w:author="Huy Nguyễn Hữu" w:date="2024-05-19T18:01:04Z">
        <w:r>
          <w:rPr/>
          <w:fldChar w:fldCharType="begin"/>
        </w:r>
      </w:ins>
      <w:ins w:id="212" w:author="Huy Nguyễn Hữu" w:date="2024-05-19T18:01:04Z">
        <w:r>
          <w:rPr/>
          <w:instrText xml:space="preserve"> PAGEREF _Toc4710 \h </w:instrText>
        </w:r>
      </w:ins>
      <w:ins w:id="213" w:author="Huy Nguyễn Hữu" w:date="2024-05-19T18:01:04Z">
        <w:r>
          <w:rPr/>
          <w:fldChar w:fldCharType="separate"/>
        </w:r>
      </w:ins>
      <w:ins w:id="214" w:author="Huy Nguyễn Hữu" w:date="2024-05-19T18:01:06Z">
        <w:r>
          <w:rPr/>
          <w:t>18</w:t>
        </w:r>
      </w:ins>
      <w:ins w:id="215" w:author="Huy Nguyễn Hữu" w:date="2024-05-19T18:01:04Z">
        <w:r>
          <w:rPr/>
          <w:fldChar w:fldCharType="end"/>
        </w:r>
      </w:ins>
      <w:ins w:id="216" w:author="Huy Nguyễn Hữu" w:date="2024-05-19T18:01:04Z">
        <w:r>
          <w:rPr/>
          <w:fldChar w:fldCharType="end"/>
        </w:r>
      </w:ins>
    </w:p>
    <w:p>
      <w:pPr>
        <w:pStyle w:val="23"/>
        <w:tabs>
          <w:tab w:val="right" w:leader="dot" w:pos="8788"/>
          <w:tab w:val="clear" w:pos="8778"/>
        </w:tabs>
        <w:rPr>
          <w:ins w:id="217" w:author="Huy Nguyễn Hữu" w:date="2024-05-19T18:01:04Z"/>
        </w:rPr>
      </w:pPr>
      <w:ins w:id="218" w:author="Huy Nguyễn Hữu" w:date="2024-05-19T18:01:04Z">
        <w:r>
          <w:rPr/>
          <w:fldChar w:fldCharType="begin"/>
        </w:r>
      </w:ins>
      <w:ins w:id="219" w:author="Huy Nguyễn Hữu" w:date="2024-05-19T18:01:04Z">
        <w:r>
          <w:rPr/>
          <w:instrText xml:space="preserve"> HYPERLINK \l _Toc27046 </w:instrText>
        </w:r>
      </w:ins>
      <w:ins w:id="220" w:author="Huy Nguyễn Hữu" w:date="2024-05-19T18:01:04Z">
        <w:r>
          <w:rPr/>
          <w:fldChar w:fldCharType="separate"/>
        </w:r>
      </w:ins>
      <w:ins w:id="221" w:author="Huy Nguyễn Hữu" w:date="2024-05-19T18:01:04Z">
        <w:r>
          <w:rPr>
            <w:rFonts w:hint="default"/>
          </w:rPr>
          <w:t xml:space="preserve">3.1 </w:t>
        </w:r>
      </w:ins>
      <w:ins w:id="222" w:author="Huy Nguyễn Hữu" w:date="2024-05-19T18:01:04Z">
        <w:r>
          <w:rPr/>
          <w:t>Phân tích yêu cầu bằng UML</w:t>
        </w:r>
        <w:r>
          <w:rPr/>
          <w:tab/>
        </w:r>
      </w:ins>
      <w:ins w:id="223" w:author="Huy Nguyễn Hữu" w:date="2024-05-19T18:01:04Z">
        <w:r>
          <w:rPr/>
          <w:fldChar w:fldCharType="begin"/>
        </w:r>
      </w:ins>
      <w:ins w:id="224" w:author="Huy Nguyễn Hữu" w:date="2024-05-19T18:01:04Z">
        <w:r>
          <w:rPr/>
          <w:instrText xml:space="preserve"> PAGEREF _Toc27046 \h </w:instrText>
        </w:r>
      </w:ins>
      <w:ins w:id="225" w:author="Huy Nguyễn Hữu" w:date="2024-05-19T18:01:04Z">
        <w:r>
          <w:rPr/>
          <w:fldChar w:fldCharType="separate"/>
        </w:r>
      </w:ins>
      <w:ins w:id="226" w:author="Huy Nguyễn Hữu" w:date="2024-05-19T18:01:06Z">
        <w:r>
          <w:rPr/>
          <w:t>18</w:t>
        </w:r>
      </w:ins>
      <w:ins w:id="227" w:author="Huy Nguyễn Hữu" w:date="2024-05-19T18:01:04Z">
        <w:r>
          <w:rPr/>
          <w:fldChar w:fldCharType="end"/>
        </w:r>
      </w:ins>
      <w:ins w:id="228" w:author="Huy Nguyễn Hữu" w:date="2024-05-19T18:01:04Z">
        <w:r>
          <w:rPr/>
          <w:fldChar w:fldCharType="end"/>
        </w:r>
      </w:ins>
    </w:p>
    <w:p>
      <w:pPr>
        <w:pStyle w:val="24"/>
        <w:tabs>
          <w:tab w:val="right" w:leader="dot" w:pos="8788"/>
        </w:tabs>
        <w:rPr>
          <w:ins w:id="229" w:author="Huy Nguyễn Hữu" w:date="2024-05-19T18:01:04Z"/>
        </w:rPr>
      </w:pPr>
      <w:ins w:id="230" w:author="Huy Nguyễn Hữu" w:date="2024-05-19T18:01:04Z">
        <w:r>
          <w:rPr/>
          <w:fldChar w:fldCharType="begin"/>
        </w:r>
      </w:ins>
      <w:ins w:id="231" w:author="Huy Nguyễn Hữu" w:date="2024-05-19T18:01:04Z">
        <w:r>
          <w:rPr/>
          <w:instrText xml:space="preserve"> HYPERLINK \l _Toc21693 </w:instrText>
        </w:r>
      </w:ins>
      <w:ins w:id="232" w:author="Huy Nguyễn Hữu" w:date="2024-05-19T18:01:04Z">
        <w:r>
          <w:rPr/>
          <w:fldChar w:fldCharType="separate"/>
        </w:r>
      </w:ins>
      <w:ins w:id="233" w:author="Huy Nguyễn Hữu" w:date="2024-05-19T18:01:04Z">
        <w:r>
          <w:rPr>
            <w:rFonts w:hint="default"/>
            <w:i/>
          </w:rPr>
          <w:t xml:space="preserve">3.1.1 </w:t>
        </w:r>
      </w:ins>
      <w:ins w:id="234" w:author="Huy Nguyễn Hữu" w:date="2024-05-19T18:01:04Z">
        <w:r>
          <w:rPr/>
          <w:t>Usecase tổng quát</w:t>
        </w:r>
        <w:r>
          <w:rPr/>
          <w:tab/>
        </w:r>
      </w:ins>
      <w:ins w:id="235" w:author="Huy Nguyễn Hữu" w:date="2024-05-19T18:01:04Z">
        <w:r>
          <w:rPr/>
          <w:fldChar w:fldCharType="begin"/>
        </w:r>
      </w:ins>
      <w:ins w:id="236" w:author="Huy Nguyễn Hữu" w:date="2024-05-19T18:01:04Z">
        <w:r>
          <w:rPr/>
          <w:instrText xml:space="preserve"> PAGEREF _Toc21693 \h </w:instrText>
        </w:r>
      </w:ins>
      <w:ins w:id="237" w:author="Huy Nguyễn Hữu" w:date="2024-05-19T18:01:04Z">
        <w:r>
          <w:rPr/>
          <w:fldChar w:fldCharType="separate"/>
        </w:r>
      </w:ins>
      <w:ins w:id="238" w:author="Huy Nguyễn Hữu" w:date="2024-05-19T18:01:06Z">
        <w:r>
          <w:rPr/>
          <w:t>18</w:t>
        </w:r>
      </w:ins>
      <w:ins w:id="239" w:author="Huy Nguyễn Hữu" w:date="2024-05-19T18:01:04Z">
        <w:r>
          <w:rPr/>
          <w:fldChar w:fldCharType="end"/>
        </w:r>
      </w:ins>
      <w:ins w:id="240" w:author="Huy Nguyễn Hữu" w:date="2024-05-19T18:01:04Z">
        <w:r>
          <w:rPr/>
          <w:fldChar w:fldCharType="end"/>
        </w:r>
      </w:ins>
    </w:p>
    <w:p>
      <w:pPr>
        <w:pStyle w:val="24"/>
        <w:tabs>
          <w:tab w:val="right" w:leader="dot" w:pos="8788"/>
        </w:tabs>
        <w:rPr>
          <w:ins w:id="241" w:author="Huy Nguyễn Hữu" w:date="2024-05-19T18:01:04Z"/>
        </w:rPr>
      </w:pPr>
      <w:ins w:id="242" w:author="Huy Nguyễn Hữu" w:date="2024-05-19T18:01:04Z">
        <w:r>
          <w:rPr/>
          <w:fldChar w:fldCharType="begin"/>
        </w:r>
      </w:ins>
      <w:ins w:id="243" w:author="Huy Nguyễn Hữu" w:date="2024-05-19T18:01:04Z">
        <w:r>
          <w:rPr/>
          <w:instrText xml:space="preserve"> HYPERLINK \l _Toc5731 </w:instrText>
        </w:r>
      </w:ins>
      <w:ins w:id="244" w:author="Huy Nguyễn Hữu" w:date="2024-05-19T18:01:04Z">
        <w:r>
          <w:rPr/>
          <w:fldChar w:fldCharType="separate"/>
        </w:r>
      </w:ins>
      <w:ins w:id="245" w:author="Huy Nguyễn Hữu" w:date="2024-05-19T18:01:04Z">
        <w:r>
          <w:rPr>
            <w:rFonts w:hint="default"/>
            <w:i/>
          </w:rPr>
          <w:t xml:space="preserve">3.1.2 </w:t>
        </w:r>
      </w:ins>
      <w:ins w:id="246" w:author="Huy Nguyễn Hữu" w:date="2024-05-19T18:01:04Z">
        <w:r>
          <w:rPr/>
          <w:t>Danh sách tác nhân và mô tả</w:t>
        </w:r>
        <w:r>
          <w:rPr/>
          <w:tab/>
        </w:r>
      </w:ins>
      <w:ins w:id="247" w:author="Huy Nguyễn Hữu" w:date="2024-05-19T18:01:04Z">
        <w:r>
          <w:rPr/>
          <w:fldChar w:fldCharType="begin"/>
        </w:r>
      </w:ins>
      <w:ins w:id="248" w:author="Huy Nguyễn Hữu" w:date="2024-05-19T18:01:04Z">
        <w:r>
          <w:rPr/>
          <w:instrText xml:space="preserve"> PAGEREF _Toc5731 \h </w:instrText>
        </w:r>
      </w:ins>
      <w:ins w:id="249" w:author="Huy Nguyễn Hữu" w:date="2024-05-19T18:01:04Z">
        <w:r>
          <w:rPr/>
          <w:fldChar w:fldCharType="separate"/>
        </w:r>
      </w:ins>
      <w:ins w:id="250" w:author="Huy Nguyễn Hữu" w:date="2024-05-19T18:01:06Z">
        <w:r>
          <w:rPr/>
          <w:t>24</w:t>
        </w:r>
      </w:ins>
      <w:ins w:id="251" w:author="Huy Nguyễn Hữu" w:date="2024-05-19T18:01:04Z">
        <w:r>
          <w:rPr/>
          <w:fldChar w:fldCharType="end"/>
        </w:r>
      </w:ins>
      <w:ins w:id="252" w:author="Huy Nguyễn Hữu" w:date="2024-05-19T18:01:04Z">
        <w:r>
          <w:rPr/>
          <w:fldChar w:fldCharType="end"/>
        </w:r>
      </w:ins>
    </w:p>
    <w:p>
      <w:pPr>
        <w:pStyle w:val="24"/>
        <w:tabs>
          <w:tab w:val="right" w:leader="dot" w:pos="8788"/>
        </w:tabs>
        <w:rPr>
          <w:ins w:id="253" w:author="Huy Nguyễn Hữu" w:date="2024-05-19T18:01:04Z"/>
        </w:rPr>
      </w:pPr>
      <w:ins w:id="254" w:author="Huy Nguyễn Hữu" w:date="2024-05-19T18:01:04Z">
        <w:r>
          <w:rPr/>
          <w:fldChar w:fldCharType="begin"/>
        </w:r>
      </w:ins>
      <w:ins w:id="255" w:author="Huy Nguyễn Hữu" w:date="2024-05-19T18:01:04Z">
        <w:r>
          <w:rPr/>
          <w:instrText xml:space="preserve"> HYPERLINK \l _Toc2142 </w:instrText>
        </w:r>
      </w:ins>
      <w:ins w:id="256" w:author="Huy Nguyễn Hữu" w:date="2024-05-19T18:01:04Z">
        <w:r>
          <w:rPr/>
          <w:fldChar w:fldCharType="separate"/>
        </w:r>
      </w:ins>
      <w:ins w:id="257" w:author="Huy Nguyễn Hữu" w:date="2024-05-19T18:01:04Z">
        <w:r>
          <w:rPr>
            <w:rFonts w:hint="default"/>
            <w:i/>
          </w:rPr>
          <w:t xml:space="preserve">3.1.3 </w:t>
        </w:r>
      </w:ins>
      <w:ins w:id="258" w:author="Huy Nguyễn Hữu" w:date="2024-05-19T18:01:04Z">
        <w:r>
          <w:rPr/>
          <w:t>Danh sách các tình huống hoạt động (Use cases)</w:t>
        </w:r>
        <w:r>
          <w:rPr/>
          <w:tab/>
        </w:r>
      </w:ins>
      <w:ins w:id="259" w:author="Huy Nguyễn Hữu" w:date="2024-05-19T18:01:04Z">
        <w:r>
          <w:rPr/>
          <w:fldChar w:fldCharType="begin"/>
        </w:r>
      </w:ins>
      <w:ins w:id="260" w:author="Huy Nguyễn Hữu" w:date="2024-05-19T18:01:04Z">
        <w:r>
          <w:rPr/>
          <w:instrText xml:space="preserve"> PAGEREF _Toc2142 \h </w:instrText>
        </w:r>
      </w:ins>
      <w:ins w:id="261" w:author="Huy Nguyễn Hữu" w:date="2024-05-19T18:01:04Z">
        <w:r>
          <w:rPr/>
          <w:fldChar w:fldCharType="separate"/>
        </w:r>
      </w:ins>
      <w:ins w:id="262" w:author="Huy Nguyễn Hữu" w:date="2024-05-19T18:01:06Z">
        <w:r>
          <w:rPr/>
          <w:t>25</w:t>
        </w:r>
      </w:ins>
      <w:ins w:id="263" w:author="Huy Nguyễn Hữu" w:date="2024-05-19T18:01:04Z">
        <w:r>
          <w:rPr/>
          <w:fldChar w:fldCharType="end"/>
        </w:r>
      </w:ins>
      <w:ins w:id="264" w:author="Huy Nguyễn Hữu" w:date="2024-05-19T18:01:04Z">
        <w:r>
          <w:rPr/>
          <w:fldChar w:fldCharType="end"/>
        </w:r>
      </w:ins>
    </w:p>
    <w:p>
      <w:pPr>
        <w:pStyle w:val="24"/>
        <w:tabs>
          <w:tab w:val="right" w:leader="dot" w:pos="8788"/>
        </w:tabs>
        <w:rPr>
          <w:ins w:id="265" w:author="Huy Nguyễn Hữu" w:date="2024-05-19T18:01:04Z"/>
        </w:rPr>
      </w:pPr>
      <w:ins w:id="266" w:author="Huy Nguyễn Hữu" w:date="2024-05-19T18:01:04Z">
        <w:r>
          <w:rPr/>
          <w:fldChar w:fldCharType="begin"/>
        </w:r>
      </w:ins>
      <w:ins w:id="267" w:author="Huy Nguyễn Hữu" w:date="2024-05-19T18:01:04Z">
        <w:r>
          <w:rPr/>
          <w:instrText xml:space="preserve"> HYPERLINK \l _Toc3738 </w:instrText>
        </w:r>
      </w:ins>
      <w:ins w:id="268" w:author="Huy Nguyễn Hữu" w:date="2024-05-19T18:01:04Z">
        <w:r>
          <w:rPr/>
          <w:fldChar w:fldCharType="separate"/>
        </w:r>
      </w:ins>
      <w:ins w:id="269" w:author="Huy Nguyễn Hữu" w:date="2024-05-19T18:01:04Z">
        <w:r>
          <w:rPr>
            <w:rFonts w:hint="default"/>
            <w:i/>
          </w:rPr>
          <w:t xml:space="preserve">3.1.4 </w:t>
        </w:r>
      </w:ins>
      <w:ins w:id="270" w:author="Huy Nguyễn Hữu" w:date="2024-05-19T18:01:04Z">
        <w:r>
          <w:rPr/>
          <w:t>Tình huống hoạt động</w:t>
        </w:r>
        <w:r>
          <w:rPr/>
          <w:tab/>
        </w:r>
      </w:ins>
      <w:ins w:id="271" w:author="Huy Nguyễn Hữu" w:date="2024-05-19T18:01:04Z">
        <w:r>
          <w:rPr/>
          <w:fldChar w:fldCharType="begin"/>
        </w:r>
      </w:ins>
      <w:ins w:id="272" w:author="Huy Nguyễn Hữu" w:date="2024-05-19T18:01:04Z">
        <w:r>
          <w:rPr/>
          <w:instrText xml:space="preserve"> PAGEREF _Toc3738 \h </w:instrText>
        </w:r>
      </w:ins>
      <w:ins w:id="273" w:author="Huy Nguyễn Hữu" w:date="2024-05-19T18:01:04Z">
        <w:r>
          <w:rPr/>
          <w:fldChar w:fldCharType="separate"/>
        </w:r>
      </w:ins>
      <w:ins w:id="274" w:author="Huy Nguyễn Hữu" w:date="2024-05-19T18:01:06Z">
        <w:r>
          <w:rPr/>
          <w:t>27</w:t>
        </w:r>
      </w:ins>
      <w:ins w:id="275" w:author="Huy Nguyễn Hữu" w:date="2024-05-19T18:01:04Z">
        <w:r>
          <w:rPr/>
          <w:fldChar w:fldCharType="end"/>
        </w:r>
      </w:ins>
      <w:ins w:id="276" w:author="Huy Nguyễn Hữu" w:date="2024-05-19T18:01:04Z">
        <w:r>
          <w:rPr/>
          <w:fldChar w:fldCharType="end"/>
        </w:r>
      </w:ins>
    </w:p>
    <w:p>
      <w:pPr>
        <w:pStyle w:val="25"/>
        <w:tabs>
          <w:tab w:val="right" w:leader="dot" w:pos="8788"/>
        </w:tabs>
        <w:rPr>
          <w:ins w:id="277" w:author="Huy Nguyễn Hữu" w:date="2024-05-19T18:01:04Z"/>
        </w:rPr>
      </w:pPr>
      <w:ins w:id="278" w:author="Huy Nguyễn Hữu" w:date="2024-05-19T18:01:04Z">
        <w:r>
          <w:rPr/>
          <w:fldChar w:fldCharType="begin"/>
        </w:r>
      </w:ins>
      <w:ins w:id="279" w:author="Huy Nguyễn Hữu" w:date="2024-05-19T18:01:04Z">
        <w:r>
          <w:rPr/>
          <w:instrText xml:space="preserve"> HYPERLINK \l _Toc9358 </w:instrText>
        </w:r>
      </w:ins>
      <w:ins w:id="280" w:author="Huy Nguyễn Hữu" w:date="2024-05-19T18:01:04Z">
        <w:r>
          <w:rPr/>
          <w:fldChar w:fldCharType="separate"/>
        </w:r>
      </w:ins>
      <w:ins w:id="281" w:author="Huy Nguyễn Hữu" w:date="2024-05-19T18:01:04Z">
        <w:r>
          <w:rPr>
            <w:rFonts w:hint="default"/>
          </w:rPr>
          <w:t xml:space="preserve">3.1.4.1 </w:t>
        </w:r>
      </w:ins>
      <w:ins w:id="282" w:author="Huy Nguyễn Hữu" w:date="2024-05-19T18:01:04Z">
        <w:r>
          <w:rPr/>
          <w:t>Đăng ký</w:t>
        </w:r>
        <w:r>
          <w:rPr/>
          <w:tab/>
        </w:r>
      </w:ins>
      <w:ins w:id="283" w:author="Huy Nguyễn Hữu" w:date="2024-05-19T18:01:04Z">
        <w:r>
          <w:rPr/>
          <w:fldChar w:fldCharType="begin"/>
        </w:r>
      </w:ins>
      <w:ins w:id="284" w:author="Huy Nguyễn Hữu" w:date="2024-05-19T18:01:04Z">
        <w:r>
          <w:rPr/>
          <w:instrText xml:space="preserve"> PAGEREF _Toc9358 \h </w:instrText>
        </w:r>
      </w:ins>
      <w:ins w:id="285" w:author="Huy Nguyễn Hữu" w:date="2024-05-19T18:01:04Z">
        <w:r>
          <w:rPr/>
          <w:fldChar w:fldCharType="separate"/>
        </w:r>
      </w:ins>
      <w:ins w:id="286" w:author="Huy Nguyễn Hữu" w:date="2024-05-19T18:01:06Z">
        <w:r>
          <w:rPr/>
          <w:t>27</w:t>
        </w:r>
      </w:ins>
      <w:ins w:id="287" w:author="Huy Nguyễn Hữu" w:date="2024-05-19T18:01:04Z">
        <w:r>
          <w:rPr/>
          <w:fldChar w:fldCharType="end"/>
        </w:r>
      </w:ins>
      <w:ins w:id="288" w:author="Huy Nguyễn Hữu" w:date="2024-05-19T18:01:04Z">
        <w:r>
          <w:rPr/>
          <w:fldChar w:fldCharType="end"/>
        </w:r>
      </w:ins>
    </w:p>
    <w:p>
      <w:pPr>
        <w:pStyle w:val="25"/>
        <w:tabs>
          <w:tab w:val="right" w:leader="dot" w:pos="8788"/>
        </w:tabs>
        <w:rPr>
          <w:ins w:id="289" w:author="Huy Nguyễn Hữu" w:date="2024-05-19T18:01:04Z"/>
        </w:rPr>
      </w:pPr>
      <w:ins w:id="290" w:author="Huy Nguyễn Hữu" w:date="2024-05-19T18:01:04Z">
        <w:r>
          <w:rPr/>
          <w:fldChar w:fldCharType="begin"/>
        </w:r>
      </w:ins>
      <w:ins w:id="291" w:author="Huy Nguyễn Hữu" w:date="2024-05-19T18:01:04Z">
        <w:r>
          <w:rPr/>
          <w:instrText xml:space="preserve"> HYPERLINK \l _Toc28973 </w:instrText>
        </w:r>
      </w:ins>
      <w:ins w:id="292" w:author="Huy Nguyễn Hữu" w:date="2024-05-19T18:01:04Z">
        <w:r>
          <w:rPr/>
          <w:fldChar w:fldCharType="separate"/>
        </w:r>
      </w:ins>
      <w:ins w:id="293" w:author="Huy Nguyễn Hữu" w:date="2024-05-19T18:01:04Z">
        <w:r>
          <w:rPr>
            <w:rFonts w:hint="default"/>
            <w:bCs/>
            <w:lang w:val="en-US"/>
          </w:rPr>
          <w:t>3.1.4.2 Đăng nhập</w:t>
        </w:r>
      </w:ins>
      <w:ins w:id="294" w:author="Huy Nguyễn Hữu" w:date="2024-05-19T18:01:04Z">
        <w:r>
          <w:rPr/>
          <w:tab/>
        </w:r>
      </w:ins>
      <w:ins w:id="295" w:author="Huy Nguyễn Hữu" w:date="2024-05-19T18:01:04Z">
        <w:r>
          <w:rPr/>
          <w:fldChar w:fldCharType="begin"/>
        </w:r>
      </w:ins>
      <w:ins w:id="296" w:author="Huy Nguyễn Hữu" w:date="2024-05-19T18:01:04Z">
        <w:r>
          <w:rPr/>
          <w:instrText xml:space="preserve"> PAGEREF _Toc28973 \h </w:instrText>
        </w:r>
      </w:ins>
      <w:ins w:id="297" w:author="Huy Nguyễn Hữu" w:date="2024-05-19T18:01:04Z">
        <w:r>
          <w:rPr/>
          <w:fldChar w:fldCharType="separate"/>
        </w:r>
      </w:ins>
      <w:ins w:id="298" w:author="Huy Nguyễn Hữu" w:date="2024-05-19T18:01:06Z">
        <w:r>
          <w:rPr/>
          <w:t>30</w:t>
        </w:r>
      </w:ins>
      <w:ins w:id="299" w:author="Huy Nguyễn Hữu" w:date="2024-05-19T18:01:04Z">
        <w:r>
          <w:rPr/>
          <w:fldChar w:fldCharType="end"/>
        </w:r>
      </w:ins>
      <w:ins w:id="300" w:author="Huy Nguyễn Hữu" w:date="2024-05-19T18:01:04Z">
        <w:r>
          <w:rPr/>
          <w:fldChar w:fldCharType="end"/>
        </w:r>
      </w:ins>
    </w:p>
    <w:p>
      <w:pPr>
        <w:pStyle w:val="25"/>
        <w:tabs>
          <w:tab w:val="right" w:leader="dot" w:pos="8788"/>
        </w:tabs>
        <w:rPr>
          <w:ins w:id="301" w:author="Huy Nguyễn Hữu" w:date="2024-05-19T18:01:04Z"/>
        </w:rPr>
      </w:pPr>
      <w:ins w:id="302" w:author="Huy Nguyễn Hữu" w:date="2024-05-19T18:01:04Z">
        <w:r>
          <w:rPr/>
          <w:fldChar w:fldCharType="begin"/>
        </w:r>
      </w:ins>
      <w:ins w:id="303" w:author="Huy Nguyễn Hữu" w:date="2024-05-19T18:01:04Z">
        <w:r>
          <w:rPr/>
          <w:instrText xml:space="preserve"> HYPERLINK \l _Toc1682 </w:instrText>
        </w:r>
      </w:ins>
      <w:ins w:id="304" w:author="Huy Nguyễn Hữu" w:date="2024-05-19T18:01:04Z">
        <w:r>
          <w:rPr/>
          <w:fldChar w:fldCharType="separate"/>
        </w:r>
      </w:ins>
      <w:ins w:id="305" w:author="Huy Nguyễn Hữu" w:date="2024-05-19T18:01:04Z">
        <w:r>
          <w:rPr>
            <w:rFonts w:hint="default"/>
            <w:bCs/>
            <w:lang w:val="en-US"/>
          </w:rPr>
          <w:t>3.1.4.3 Quên Mật Khẩu</w:t>
        </w:r>
      </w:ins>
      <w:ins w:id="306" w:author="Huy Nguyễn Hữu" w:date="2024-05-19T18:01:04Z">
        <w:r>
          <w:rPr/>
          <w:tab/>
        </w:r>
      </w:ins>
      <w:ins w:id="307" w:author="Huy Nguyễn Hữu" w:date="2024-05-19T18:01:04Z">
        <w:r>
          <w:rPr/>
          <w:fldChar w:fldCharType="begin"/>
        </w:r>
      </w:ins>
      <w:ins w:id="308" w:author="Huy Nguyễn Hữu" w:date="2024-05-19T18:01:04Z">
        <w:r>
          <w:rPr/>
          <w:instrText xml:space="preserve"> PAGEREF _Toc1682 \h </w:instrText>
        </w:r>
      </w:ins>
      <w:ins w:id="309" w:author="Huy Nguyễn Hữu" w:date="2024-05-19T18:01:04Z">
        <w:r>
          <w:rPr/>
          <w:fldChar w:fldCharType="separate"/>
        </w:r>
      </w:ins>
      <w:ins w:id="310" w:author="Huy Nguyễn Hữu" w:date="2024-05-19T18:01:06Z">
        <w:r>
          <w:rPr/>
          <w:t>33</w:t>
        </w:r>
      </w:ins>
      <w:ins w:id="311" w:author="Huy Nguyễn Hữu" w:date="2024-05-19T18:01:04Z">
        <w:r>
          <w:rPr/>
          <w:fldChar w:fldCharType="end"/>
        </w:r>
      </w:ins>
      <w:ins w:id="312" w:author="Huy Nguyễn Hữu" w:date="2024-05-19T18:01:04Z">
        <w:r>
          <w:rPr/>
          <w:fldChar w:fldCharType="end"/>
        </w:r>
      </w:ins>
    </w:p>
    <w:p>
      <w:pPr>
        <w:pStyle w:val="25"/>
        <w:tabs>
          <w:tab w:val="right" w:leader="dot" w:pos="8788"/>
        </w:tabs>
        <w:rPr>
          <w:ins w:id="313" w:author="Huy Nguyễn Hữu" w:date="2024-05-19T18:01:04Z"/>
        </w:rPr>
      </w:pPr>
      <w:ins w:id="314" w:author="Huy Nguyễn Hữu" w:date="2024-05-19T18:01:04Z">
        <w:r>
          <w:rPr/>
          <w:fldChar w:fldCharType="begin"/>
        </w:r>
      </w:ins>
      <w:ins w:id="315" w:author="Huy Nguyễn Hữu" w:date="2024-05-19T18:01:04Z">
        <w:r>
          <w:rPr/>
          <w:instrText xml:space="preserve"> HYPERLINK \l _Toc8332 </w:instrText>
        </w:r>
      </w:ins>
      <w:ins w:id="316" w:author="Huy Nguyễn Hữu" w:date="2024-05-19T18:01:04Z">
        <w:r>
          <w:rPr/>
          <w:fldChar w:fldCharType="separate"/>
        </w:r>
      </w:ins>
      <w:ins w:id="317" w:author="Huy Nguyễn Hữu" w:date="2024-05-19T18:01:04Z">
        <w:r>
          <w:rPr>
            <w:rFonts w:hint="default"/>
            <w:bCs/>
            <w:lang w:val="en-US"/>
          </w:rPr>
          <w:t>3.1.4.4 Cập Nhập thông tin tài khoản</w:t>
        </w:r>
      </w:ins>
      <w:ins w:id="318" w:author="Huy Nguyễn Hữu" w:date="2024-05-19T18:01:04Z">
        <w:r>
          <w:rPr/>
          <w:tab/>
        </w:r>
      </w:ins>
      <w:ins w:id="319" w:author="Huy Nguyễn Hữu" w:date="2024-05-19T18:01:04Z">
        <w:r>
          <w:rPr/>
          <w:fldChar w:fldCharType="begin"/>
        </w:r>
      </w:ins>
      <w:ins w:id="320" w:author="Huy Nguyễn Hữu" w:date="2024-05-19T18:01:04Z">
        <w:r>
          <w:rPr/>
          <w:instrText xml:space="preserve"> PAGEREF _Toc8332 \h </w:instrText>
        </w:r>
      </w:ins>
      <w:ins w:id="321" w:author="Huy Nguyễn Hữu" w:date="2024-05-19T18:01:04Z">
        <w:r>
          <w:rPr/>
          <w:fldChar w:fldCharType="separate"/>
        </w:r>
      </w:ins>
      <w:ins w:id="322" w:author="Huy Nguyễn Hữu" w:date="2024-05-19T18:01:06Z">
        <w:r>
          <w:rPr/>
          <w:t>36</w:t>
        </w:r>
      </w:ins>
      <w:ins w:id="323" w:author="Huy Nguyễn Hữu" w:date="2024-05-19T18:01:04Z">
        <w:r>
          <w:rPr/>
          <w:fldChar w:fldCharType="end"/>
        </w:r>
      </w:ins>
      <w:ins w:id="324" w:author="Huy Nguyễn Hữu" w:date="2024-05-19T18:01:04Z">
        <w:r>
          <w:rPr/>
          <w:fldChar w:fldCharType="end"/>
        </w:r>
      </w:ins>
    </w:p>
    <w:p>
      <w:pPr>
        <w:pStyle w:val="25"/>
        <w:tabs>
          <w:tab w:val="right" w:leader="dot" w:pos="8788"/>
        </w:tabs>
        <w:rPr>
          <w:ins w:id="325" w:author="Huy Nguyễn Hữu" w:date="2024-05-19T18:01:04Z"/>
        </w:rPr>
      </w:pPr>
      <w:ins w:id="326" w:author="Huy Nguyễn Hữu" w:date="2024-05-19T18:01:04Z">
        <w:r>
          <w:rPr/>
          <w:fldChar w:fldCharType="begin"/>
        </w:r>
      </w:ins>
      <w:ins w:id="327" w:author="Huy Nguyễn Hữu" w:date="2024-05-19T18:01:04Z">
        <w:r>
          <w:rPr/>
          <w:instrText xml:space="preserve"> HYPERLINK \l _Toc8273 </w:instrText>
        </w:r>
      </w:ins>
      <w:ins w:id="328" w:author="Huy Nguyễn Hữu" w:date="2024-05-19T18:01:04Z">
        <w:r>
          <w:rPr/>
          <w:fldChar w:fldCharType="separate"/>
        </w:r>
      </w:ins>
      <w:ins w:id="329" w:author="Huy Nguyễn Hữu" w:date="2024-05-19T18:01:04Z">
        <w:r>
          <w:rPr>
            <w:rFonts w:hint="default"/>
          </w:rPr>
          <w:t xml:space="preserve">3.1.4.5 </w:t>
        </w:r>
      </w:ins>
      <w:ins w:id="330" w:author="Huy Nguyễn Hữu" w:date="2024-05-19T18:01:04Z">
        <w:r>
          <w:rPr>
            <w:rFonts w:hint="default"/>
            <w:bCs/>
            <w:lang w:val="en-US"/>
          </w:rPr>
          <w:t>Đổi mật khẩu</w:t>
        </w:r>
      </w:ins>
      <w:ins w:id="331" w:author="Huy Nguyễn Hữu" w:date="2024-05-19T18:01:04Z">
        <w:r>
          <w:rPr/>
          <w:tab/>
        </w:r>
      </w:ins>
      <w:ins w:id="332" w:author="Huy Nguyễn Hữu" w:date="2024-05-19T18:01:04Z">
        <w:r>
          <w:rPr/>
          <w:fldChar w:fldCharType="begin"/>
        </w:r>
      </w:ins>
      <w:ins w:id="333" w:author="Huy Nguyễn Hữu" w:date="2024-05-19T18:01:04Z">
        <w:r>
          <w:rPr/>
          <w:instrText xml:space="preserve"> PAGEREF _Toc8273 \h </w:instrText>
        </w:r>
      </w:ins>
      <w:ins w:id="334" w:author="Huy Nguyễn Hữu" w:date="2024-05-19T18:01:04Z">
        <w:r>
          <w:rPr/>
          <w:fldChar w:fldCharType="separate"/>
        </w:r>
      </w:ins>
      <w:ins w:id="335" w:author="Huy Nguyễn Hữu" w:date="2024-05-19T18:01:06Z">
        <w:r>
          <w:rPr/>
          <w:t>38</w:t>
        </w:r>
      </w:ins>
      <w:ins w:id="336" w:author="Huy Nguyễn Hữu" w:date="2024-05-19T18:01:04Z">
        <w:r>
          <w:rPr/>
          <w:fldChar w:fldCharType="end"/>
        </w:r>
      </w:ins>
      <w:ins w:id="337" w:author="Huy Nguyễn Hữu" w:date="2024-05-19T18:01:04Z">
        <w:r>
          <w:rPr/>
          <w:fldChar w:fldCharType="end"/>
        </w:r>
      </w:ins>
    </w:p>
    <w:p>
      <w:pPr>
        <w:pStyle w:val="25"/>
        <w:tabs>
          <w:tab w:val="right" w:leader="dot" w:pos="8788"/>
        </w:tabs>
        <w:rPr>
          <w:ins w:id="338" w:author="Huy Nguyễn Hữu" w:date="2024-05-19T18:01:04Z"/>
        </w:rPr>
      </w:pPr>
      <w:ins w:id="339" w:author="Huy Nguyễn Hữu" w:date="2024-05-19T18:01:04Z">
        <w:r>
          <w:rPr/>
          <w:fldChar w:fldCharType="begin"/>
        </w:r>
      </w:ins>
      <w:ins w:id="340" w:author="Huy Nguyễn Hữu" w:date="2024-05-19T18:01:04Z">
        <w:r>
          <w:rPr/>
          <w:instrText xml:space="preserve"> HYPERLINK \l _Toc25429 </w:instrText>
        </w:r>
      </w:ins>
      <w:ins w:id="341" w:author="Huy Nguyễn Hữu" w:date="2024-05-19T18:01:04Z">
        <w:r>
          <w:rPr/>
          <w:fldChar w:fldCharType="separate"/>
        </w:r>
      </w:ins>
      <w:ins w:id="342" w:author="Huy Nguyễn Hữu" w:date="2024-05-19T18:01:04Z">
        <w:r>
          <w:rPr>
            <w:rFonts w:hint="default"/>
          </w:rPr>
          <w:t xml:space="preserve">3.1.4.6 </w:t>
        </w:r>
      </w:ins>
      <w:ins w:id="343" w:author="Huy Nguyễn Hữu" w:date="2024-05-19T18:01:04Z">
        <w:r>
          <w:rPr>
            <w:rFonts w:hint="default"/>
            <w:bCs/>
            <w:lang w:val="en-US"/>
          </w:rPr>
          <w:t>Tìm người dùng</w:t>
        </w:r>
      </w:ins>
      <w:ins w:id="344" w:author="Huy Nguyễn Hữu" w:date="2024-05-19T18:01:04Z">
        <w:r>
          <w:rPr/>
          <w:tab/>
        </w:r>
      </w:ins>
      <w:ins w:id="345" w:author="Huy Nguyễn Hữu" w:date="2024-05-19T18:01:04Z">
        <w:r>
          <w:rPr/>
          <w:fldChar w:fldCharType="begin"/>
        </w:r>
      </w:ins>
      <w:ins w:id="346" w:author="Huy Nguyễn Hữu" w:date="2024-05-19T18:01:04Z">
        <w:r>
          <w:rPr/>
          <w:instrText xml:space="preserve"> PAGEREF _Toc25429 \h </w:instrText>
        </w:r>
      </w:ins>
      <w:ins w:id="347" w:author="Huy Nguyễn Hữu" w:date="2024-05-19T18:01:04Z">
        <w:r>
          <w:rPr/>
          <w:fldChar w:fldCharType="separate"/>
        </w:r>
      </w:ins>
      <w:ins w:id="348" w:author="Huy Nguyễn Hữu" w:date="2024-05-19T18:01:06Z">
        <w:r>
          <w:rPr/>
          <w:t>40</w:t>
        </w:r>
      </w:ins>
      <w:ins w:id="349" w:author="Huy Nguyễn Hữu" w:date="2024-05-19T18:01:04Z">
        <w:r>
          <w:rPr/>
          <w:fldChar w:fldCharType="end"/>
        </w:r>
      </w:ins>
      <w:ins w:id="350" w:author="Huy Nguyễn Hữu" w:date="2024-05-19T18:01:04Z">
        <w:r>
          <w:rPr/>
          <w:fldChar w:fldCharType="end"/>
        </w:r>
      </w:ins>
    </w:p>
    <w:p>
      <w:pPr>
        <w:pStyle w:val="25"/>
        <w:tabs>
          <w:tab w:val="right" w:leader="dot" w:pos="8788"/>
        </w:tabs>
        <w:rPr>
          <w:ins w:id="351" w:author="Huy Nguyễn Hữu" w:date="2024-05-19T18:01:04Z"/>
        </w:rPr>
      </w:pPr>
      <w:ins w:id="352" w:author="Huy Nguyễn Hữu" w:date="2024-05-19T18:01:04Z">
        <w:r>
          <w:rPr/>
          <w:fldChar w:fldCharType="begin"/>
        </w:r>
      </w:ins>
      <w:ins w:id="353" w:author="Huy Nguyễn Hữu" w:date="2024-05-19T18:01:04Z">
        <w:r>
          <w:rPr/>
          <w:instrText xml:space="preserve"> HYPERLINK \l _Toc4351 </w:instrText>
        </w:r>
      </w:ins>
      <w:ins w:id="354" w:author="Huy Nguyễn Hữu" w:date="2024-05-19T18:01:04Z">
        <w:r>
          <w:rPr/>
          <w:fldChar w:fldCharType="separate"/>
        </w:r>
      </w:ins>
      <w:ins w:id="355" w:author="Huy Nguyễn Hữu" w:date="2024-05-19T18:01:04Z">
        <w:r>
          <w:rPr>
            <w:rFonts w:hint="default"/>
            <w:bCs/>
            <w:lang w:val="en-US"/>
          </w:rPr>
          <w:t xml:space="preserve">3.1.4.7 </w:t>
        </w:r>
      </w:ins>
      <w:ins w:id="356" w:author="Huy Nguyễn Hữu" w:date="2024-05-19T18:01:04Z">
        <w:r>
          <w:rPr>
            <w:iCs/>
            <w:szCs w:val="26"/>
          </w:rPr>
          <w:t>Cập nhật phân loại cho cuộc hội thoại</w:t>
        </w:r>
      </w:ins>
      <w:ins w:id="357" w:author="Huy Nguyễn Hữu" w:date="2024-05-19T18:01:04Z">
        <w:r>
          <w:rPr/>
          <w:tab/>
        </w:r>
      </w:ins>
      <w:ins w:id="358" w:author="Huy Nguyễn Hữu" w:date="2024-05-19T18:01:04Z">
        <w:r>
          <w:rPr/>
          <w:fldChar w:fldCharType="begin"/>
        </w:r>
      </w:ins>
      <w:ins w:id="359" w:author="Huy Nguyễn Hữu" w:date="2024-05-19T18:01:04Z">
        <w:r>
          <w:rPr/>
          <w:instrText xml:space="preserve"> PAGEREF _Toc4351 \h </w:instrText>
        </w:r>
      </w:ins>
      <w:ins w:id="360" w:author="Huy Nguyễn Hữu" w:date="2024-05-19T18:01:04Z">
        <w:r>
          <w:rPr/>
          <w:fldChar w:fldCharType="separate"/>
        </w:r>
      </w:ins>
      <w:ins w:id="361" w:author="Huy Nguyễn Hữu" w:date="2024-05-19T18:01:06Z">
        <w:r>
          <w:rPr/>
          <w:t>43</w:t>
        </w:r>
      </w:ins>
      <w:ins w:id="362" w:author="Huy Nguyễn Hữu" w:date="2024-05-19T18:01:04Z">
        <w:r>
          <w:rPr/>
          <w:fldChar w:fldCharType="end"/>
        </w:r>
      </w:ins>
      <w:ins w:id="363" w:author="Huy Nguyễn Hữu" w:date="2024-05-19T18:01:04Z">
        <w:r>
          <w:rPr/>
          <w:fldChar w:fldCharType="end"/>
        </w:r>
      </w:ins>
    </w:p>
    <w:p>
      <w:pPr>
        <w:pStyle w:val="25"/>
        <w:tabs>
          <w:tab w:val="right" w:leader="dot" w:pos="8788"/>
        </w:tabs>
        <w:rPr>
          <w:ins w:id="364" w:author="Huy Nguyễn Hữu" w:date="2024-05-19T18:01:04Z"/>
        </w:rPr>
      </w:pPr>
      <w:ins w:id="365" w:author="Huy Nguyễn Hữu" w:date="2024-05-19T18:01:04Z">
        <w:r>
          <w:rPr/>
          <w:fldChar w:fldCharType="begin"/>
        </w:r>
      </w:ins>
      <w:ins w:id="366" w:author="Huy Nguyễn Hữu" w:date="2024-05-19T18:01:04Z">
        <w:r>
          <w:rPr/>
          <w:instrText xml:space="preserve"> HYPERLINK \l _Toc10963 </w:instrText>
        </w:r>
      </w:ins>
      <w:ins w:id="367" w:author="Huy Nguyễn Hữu" w:date="2024-05-19T18:01:04Z">
        <w:r>
          <w:rPr/>
          <w:fldChar w:fldCharType="separate"/>
        </w:r>
      </w:ins>
      <w:ins w:id="368" w:author="Huy Nguyễn Hữu" w:date="2024-05-19T18:01:04Z">
        <w:r>
          <w:rPr>
            <w:rFonts w:hint="default"/>
            <w:bCs/>
            <w:lang w:val="en-US"/>
          </w:rPr>
          <w:t>3.1.4.8 Phân loại</w:t>
        </w:r>
      </w:ins>
      <w:ins w:id="369" w:author="Huy Nguyễn Hữu" w:date="2024-05-19T18:01:04Z">
        <w:r>
          <w:rPr/>
          <w:tab/>
        </w:r>
      </w:ins>
      <w:ins w:id="370" w:author="Huy Nguyễn Hữu" w:date="2024-05-19T18:01:04Z">
        <w:r>
          <w:rPr/>
          <w:fldChar w:fldCharType="begin"/>
        </w:r>
      </w:ins>
      <w:ins w:id="371" w:author="Huy Nguyễn Hữu" w:date="2024-05-19T18:01:04Z">
        <w:r>
          <w:rPr/>
          <w:instrText xml:space="preserve"> PAGEREF _Toc10963 \h </w:instrText>
        </w:r>
      </w:ins>
      <w:ins w:id="372" w:author="Huy Nguyễn Hữu" w:date="2024-05-19T18:01:04Z">
        <w:r>
          <w:rPr/>
          <w:fldChar w:fldCharType="separate"/>
        </w:r>
      </w:ins>
      <w:ins w:id="373" w:author="Huy Nguyễn Hữu" w:date="2024-05-19T18:01:06Z">
        <w:r>
          <w:rPr/>
          <w:t>46</w:t>
        </w:r>
      </w:ins>
      <w:ins w:id="374" w:author="Huy Nguyễn Hữu" w:date="2024-05-19T18:01:04Z">
        <w:r>
          <w:rPr/>
          <w:fldChar w:fldCharType="end"/>
        </w:r>
      </w:ins>
      <w:ins w:id="375" w:author="Huy Nguyễn Hữu" w:date="2024-05-19T18:01:04Z">
        <w:r>
          <w:rPr/>
          <w:fldChar w:fldCharType="end"/>
        </w:r>
      </w:ins>
    </w:p>
    <w:p>
      <w:pPr>
        <w:pStyle w:val="25"/>
        <w:tabs>
          <w:tab w:val="right" w:leader="dot" w:pos="8788"/>
        </w:tabs>
        <w:rPr>
          <w:ins w:id="376" w:author="Huy Nguyễn Hữu" w:date="2024-05-19T18:01:04Z"/>
        </w:rPr>
      </w:pPr>
      <w:ins w:id="377" w:author="Huy Nguyễn Hữu" w:date="2024-05-19T18:01:04Z">
        <w:r>
          <w:rPr/>
          <w:fldChar w:fldCharType="begin"/>
        </w:r>
      </w:ins>
      <w:ins w:id="378" w:author="Huy Nguyễn Hữu" w:date="2024-05-19T18:01:04Z">
        <w:r>
          <w:rPr/>
          <w:instrText xml:space="preserve"> HYPERLINK \l _Toc8211 </w:instrText>
        </w:r>
      </w:ins>
      <w:ins w:id="379" w:author="Huy Nguyễn Hữu" w:date="2024-05-19T18:01:04Z">
        <w:r>
          <w:rPr/>
          <w:fldChar w:fldCharType="separate"/>
        </w:r>
      </w:ins>
      <w:ins w:id="380" w:author="Huy Nguyễn Hữu" w:date="2024-05-19T18:01:04Z">
        <w:r>
          <w:rPr>
            <w:rFonts w:hint="default"/>
            <w:bCs/>
            <w:lang w:val="en-US"/>
          </w:rPr>
          <w:t xml:space="preserve">3.1.4.9 </w:t>
        </w:r>
      </w:ins>
      <w:ins w:id="381" w:author="Huy Nguyễn Hữu" w:date="2024-05-19T18:01:04Z">
        <w:r>
          <w:rPr>
            <w:rFonts w:hint="default"/>
            <w:lang w:val="en-US"/>
          </w:rPr>
          <w:t>X</w:t>
        </w:r>
      </w:ins>
      <w:ins w:id="382" w:author="Huy Nguyễn Hữu" w:date="2024-05-19T18:01:04Z">
        <w:r>
          <w:rPr/>
          <w:t>oá thẻ phân loại</w:t>
        </w:r>
        <w:r>
          <w:rPr/>
          <w:tab/>
        </w:r>
      </w:ins>
      <w:ins w:id="383" w:author="Huy Nguyễn Hữu" w:date="2024-05-19T18:01:04Z">
        <w:r>
          <w:rPr/>
          <w:fldChar w:fldCharType="begin"/>
        </w:r>
      </w:ins>
      <w:ins w:id="384" w:author="Huy Nguyễn Hữu" w:date="2024-05-19T18:01:04Z">
        <w:r>
          <w:rPr/>
          <w:instrText xml:space="preserve"> PAGEREF _Toc8211 \h </w:instrText>
        </w:r>
      </w:ins>
      <w:ins w:id="385" w:author="Huy Nguyễn Hữu" w:date="2024-05-19T18:01:04Z">
        <w:r>
          <w:rPr/>
          <w:fldChar w:fldCharType="separate"/>
        </w:r>
      </w:ins>
      <w:ins w:id="386" w:author="Huy Nguyễn Hữu" w:date="2024-05-19T18:01:06Z">
        <w:r>
          <w:rPr/>
          <w:t>49</w:t>
        </w:r>
      </w:ins>
      <w:ins w:id="387" w:author="Huy Nguyễn Hữu" w:date="2024-05-19T18:01:04Z">
        <w:r>
          <w:rPr/>
          <w:fldChar w:fldCharType="end"/>
        </w:r>
      </w:ins>
      <w:ins w:id="388" w:author="Huy Nguyễn Hữu" w:date="2024-05-19T18:01:04Z">
        <w:r>
          <w:rPr/>
          <w:fldChar w:fldCharType="end"/>
        </w:r>
      </w:ins>
    </w:p>
    <w:p>
      <w:pPr>
        <w:pStyle w:val="25"/>
        <w:tabs>
          <w:tab w:val="right" w:leader="dot" w:pos="8788"/>
        </w:tabs>
        <w:rPr>
          <w:ins w:id="389" w:author="Huy Nguyễn Hữu" w:date="2024-05-19T18:01:04Z"/>
        </w:rPr>
      </w:pPr>
      <w:ins w:id="390" w:author="Huy Nguyễn Hữu" w:date="2024-05-19T18:01:04Z">
        <w:r>
          <w:rPr/>
          <w:fldChar w:fldCharType="begin"/>
        </w:r>
      </w:ins>
      <w:ins w:id="391" w:author="Huy Nguyễn Hữu" w:date="2024-05-19T18:01:04Z">
        <w:r>
          <w:rPr/>
          <w:instrText xml:space="preserve"> HYPERLINK \l _Toc13965 </w:instrText>
        </w:r>
      </w:ins>
      <w:ins w:id="392" w:author="Huy Nguyễn Hữu" w:date="2024-05-19T18:01:04Z">
        <w:r>
          <w:rPr/>
          <w:fldChar w:fldCharType="separate"/>
        </w:r>
      </w:ins>
      <w:ins w:id="393" w:author="Huy Nguyễn Hữu" w:date="2024-05-19T18:01:04Z">
        <w:r>
          <w:rPr>
            <w:rFonts w:hint="default"/>
            <w:bCs/>
            <w:lang w:val="en-US"/>
          </w:rPr>
          <w:t xml:space="preserve">3.1.4.10 </w:t>
        </w:r>
      </w:ins>
      <w:ins w:id="394" w:author="Huy Nguyễn Hữu" w:date="2024-05-19T18:01:04Z">
        <w:r>
          <w:rPr>
            <w:rFonts w:hint="default"/>
            <w:lang w:val="en-US"/>
          </w:rPr>
          <w:t>C</w:t>
        </w:r>
      </w:ins>
      <w:ins w:id="395" w:author="Huy Nguyễn Hữu" w:date="2024-05-19T18:01:04Z">
        <w:r>
          <w:rPr/>
          <w:t>ập nhật thẻ phân loại</w:t>
        </w:r>
        <w:r>
          <w:rPr/>
          <w:tab/>
        </w:r>
      </w:ins>
      <w:ins w:id="396" w:author="Huy Nguyễn Hữu" w:date="2024-05-19T18:01:04Z">
        <w:r>
          <w:rPr/>
          <w:fldChar w:fldCharType="begin"/>
        </w:r>
      </w:ins>
      <w:ins w:id="397" w:author="Huy Nguyễn Hữu" w:date="2024-05-19T18:01:04Z">
        <w:r>
          <w:rPr/>
          <w:instrText xml:space="preserve"> PAGEREF _Toc13965 \h </w:instrText>
        </w:r>
      </w:ins>
      <w:ins w:id="398" w:author="Huy Nguyễn Hữu" w:date="2024-05-19T18:01:04Z">
        <w:r>
          <w:rPr/>
          <w:fldChar w:fldCharType="separate"/>
        </w:r>
      </w:ins>
      <w:ins w:id="399" w:author="Huy Nguyễn Hữu" w:date="2024-05-19T18:01:06Z">
        <w:r>
          <w:rPr/>
          <w:t>52</w:t>
        </w:r>
      </w:ins>
      <w:ins w:id="400" w:author="Huy Nguyễn Hữu" w:date="2024-05-19T18:01:04Z">
        <w:r>
          <w:rPr/>
          <w:fldChar w:fldCharType="end"/>
        </w:r>
      </w:ins>
      <w:ins w:id="401" w:author="Huy Nguyễn Hữu" w:date="2024-05-19T18:01:04Z">
        <w:r>
          <w:rPr/>
          <w:fldChar w:fldCharType="end"/>
        </w:r>
      </w:ins>
    </w:p>
    <w:p>
      <w:pPr>
        <w:pStyle w:val="25"/>
        <w:tabs>
          <w:tab w:val="right" w:leader="dot" w:pos="8788"/>
        </w:tabs>
        <w:rPr>
          <w:ins w:id="402" w:author="Huy Nguyễn Hữu" w:date="2024-05-19T18:01:04Z"/>
        </w:rPr>
      </w:pPr>
      <w:ins w:id="403" w:author="Huy Nguyễn Hữu" w:date="2024-05-19T18:01:04Z">
        <w:r>
          <w:rPr/>
          <w:fldChar w:fldCharType="begin"/>
        </w:r>
      </w:ins>
      <w:ins w:id="404" w:author="Huy Nguyễn Hữu" w:date="2024-05-19T18:01:04Z">
        <w:r>
          <w:rPr/>
          <w:instrText xml:space="preserve"> HYPERLINK \l _Toc5409 </w:instrText>
        </w:r>
      </w:ins>
      <w:ins w:id="405" w:author="Huy Nguyễn Hữu" w:date="2024-05-19T18:01:04Z">
        <w:r>
          <w:rPr/>
          <w:fldChar w:fldCharType="separate"/>
        </w:r>
      </w:ins>
      <w:ins w:id="406" w:author="Huy Nguyễn Hữu" w:date="2024-05-19T18:01:04Z">
        <w:r>
          <w:rPr>
            <w:rFonts w:hint="default"/>
            <w:bCs/>
            <w:lang w:val="en-US"/>
          </w:rPr>
          <w:t>3.1.4.11 T</w:t>
        </w:r>
      </w:ins>
      <w:ins w:id="407" w:author="Huy Nguyễn Hữu" w:date="2024-05-19T18:01:04Z">
        <w:r>
          <w:rPr/>
          <w:t>ìm kiếm cuộc trò chuyện</w:t>
        </w:r>
        <w:r>
          <w:rPr/>
          <w:tab/>
        </w:r>
      </w:ins>
      <w:ins w:id="408" w:author="Huy Nguyễn Hữu" w:date="2024-05-19T18:01:04Z">
        <w:r>
          <w:rPr/>
          <w:fldChar w:fldCharType="begin"/>
        </w:r>
      </w:ins>
      <w:ins w:id="409" w:author="Huy Nguyễn Hữu" w:date="2024-05-19T18:01:04Z">
        <w:r>
          <w:rPr/>
          <w:instrText xml:space="preserve"> PAGEREF _Toc5409 \h </w:instrText>
        </w:r>
      </w:ins>
      <w:ins w:id="410" w:author="Huy Nguyễn Hữu" w:date="2024-05-19T18:01:04Z">
        <w:r>
          <w:rPr/>
          <w:fldChar w:fldCharType="separate"/>
        </w:r>
      </w:ins>
      <w:ins w:id="411" w:author="Huy Nguyễn Hữu" w:date="2024-05-19T18:01:06Z">
        <w:r>
          <w:rPr/>
          <w:t>55</w:t>
        </w:r>
      </w:ins>
      <w:ins w:id="412" w:author="Huy Nguyễn Hữu" w:date="2024-05-19T18:01:04Z">
        <w:r>
          <w:rPr/>
          <w:fldChar w:fldCharType="end"/>
        </w:r>
      </w:ins>
      <w:ins w:id="413" w:author="Huy Nguyễn Hữu" w:date="2024-05-19T18:01:04Z">
        <w:r>
          <w:rPr/>
          <w:fldChar w:fldCharType="end"/>
        </w:r>
      </w:ins>
    </w:p>
    <w:p>
      <w:pPr>
        <w:pStyle w:val="25"/>
        <w:tabs>
          <w:tab w:val="right" w:leader="dot" w:pos="8788"/>
        </w:tabs>
        <w:rPr>
          <w:ins w:id="414" w:author="Huy Nguyễn Hữu" w:date="2024-05-19T18:01:04Z"/>
        </w:rPr>
      </w:pPr>
      <w:ins w:id="415" w:author="Huy Nguyễn Hữu" w:date="2024-05-19T18:01:04Z">
        <w:r>
          <w:rPr/>
          <w:fldChar w:fldCharType="begin"/>
        </w:r>
      </w:ins>
      <w:ins w:id="416" w:author="Huy Nguyễn Hữu" w:date="2024-05-19T18:01:04Z">
        <w:r>
          <w:rPr/>
          <w:instrText xml:space="preserve"> HYPERLINK \l _Toc17740 </w:instrText>
        </w:r>
      </w:ins>
      <w:ins w:id="417" w:author="Huy Nguyễn Hữu" w:date="2024-05-19T18:01:04Z">
        <w:r>
          <w:rPr/>
          <w:fldChar w:fldCharType="separate"/>
        </w:r>
      </w:ins>
      <w:ins w:id="418" w:author="Huy Nguyễn Hữu" w:date="2024-05-19T18:01:04Z">
        <w:r>
          <w:rPr>
            <w:rFonts w:hint="default"/>
            <w:bCs/>
            <w:lang w:val="en-US"/>
          </w:rPr>
          <w:t>3.1.4.12 T</w:t>
        </w:r>
      </w:ins>
      <w:ins w:id="419" w:author="Huy Nguyễn Hữu" w:date="2024-05-19T18:01:04Z">
        <w:r>
          <w:rPr/>
          <w:t>ạo cuộc trò chuyện nhóm</w:t>
        </w:r>
        <w:r>
          <w:rPr/>
          <w:tab/>
        </w:r>
      </w:ins>
      <w:ins w:id="420" w:author="Huy Nguyễn Hữu" w:date="2024-05-19T18:01:04Z">
        <w:r>
          <w:rPr/>
          <w:fldChar w:fldCharType="begin"/>
        </w:r>
      </w:ins>
      <w:ins w:id="421" w:author="Huy Nguyễn Hữu" w:date="2024-05-19T18:01:04Z">
        <w:r>
          <w:rPr/>
          <w:instrText xml:space="preserve"> PAGEREF _Toc17740 \h </w:instrText>
        </w:r>
      </w:ins>
      <w:ins w:id="422" w:author="Huy Nguyễn Hữu" w:date="2024-05-19T18:01:04Z">
        <w:r>
          <w:rPr/>
          <w:fldChar w:fldCharType="separate"/>
        </w:r>
      </w:ins>
      <w:ins w:id="423" w:author="Huy Nguyễn Hữu" w:date="2024-05-19T18:01:06Z">
        <w:r>
          <w:rPr/>
          <w:t>56</w:t>
        </w:r>
      </w:ins>
      <w:ins w:id="424" w:author="Huy Nguyễn Hữu" w:date="2024-05-19T18:01:04Z">
        <w:r>
          <w:rPr/>
          <w:fldChar w:fldCharType="end"/>
        </w:r>
      </w:ins>
      <w:ins w:id="425" w:author="Huy Nguyễn Hữu" w:date="2024-05-19T18:01:04Z">
        <w:r>
          <w:rPr/>
          <w:fldChar w:fldCharType="end"/>
        </w:r>
      </w:ins>
    </w:p>
    <w:p>
      <w:pPr>
        <w:pStyle w:val="25"/>
        <w:tabs>
          <w:tab w:val="right" w:leader="dot" w:pos="8788"/>
        </w:tabs>
        <w:rPr>
          <w:ins w:id="426" w:author="Huy Nguyễn Hữu" w:date="2024-05-19T18:01:04Z"/>
        </w:rPr>
      </w:pPr>
      <w:ins w:id="427" w:author="Huy Nguyễn Hữu" w:date="2024-05-19T18:01:04Z">
        <w:r>
          <w:rPr/>
          <w:fldChar w:fldCharType="begin"/>
        </w:r>
      </w:ins>
      <w:ins w:id="428" w:author="Huy Nguyễn Hữu" w:date="2024-05-19T18:01:04Z">
        <w:r>
          <w:rPr/>
          <w:instrText xml:space="preserve"> HYPERLINK \l _Toc31564 </w:instrText>
        </w:r>
      </w:ins>
      <w:ins w:id="429" w:author="Huy Nguyễn Hữu" w:date="2024-05-19T18:01:04Z">
        <w:r>
          <w:rPr/>
          <w:fldChar w:fldCharType="separate"/>
        </w:r>
      </w:ins>
      <w:ins w:id="430" w:author="Huy Nguyễn Hữu" w:date="2024-05-19T18:01:04Z">
        <w:r>
          <w:rPr>
            <w:rFonts w:hint="default"/>
            <w:bCs/>
            <w:lang w:val="en-US"/>
          </w:rPr>
          <w:t xml:space="preserve">3.1.4.13 </w:t>
        </w:r>
      </w:ins>
      <w:ins w:id="431" w:author="Huy Nguyễn Hữu" w:date="2024-05-19T18:01:04Z">
        <w:r>
          <w:rPr>
            <w:rFonts w:hint="default"/>
            <w:lang w:val="en-US"/>
          </w:rPr>
          <w:t>C</w:t>
        </w:r>
      </w:ins>
      <w:ins w:id="432" w:author="Huy Nguyễn Hữu" w:date="2024-05-19T18:01:04Z">
        <w:r>
          <w:rPr/>
          <w:t>ập nhật tên cuộc trò chuyện nhóm</w:t>
        </w:r>
        <w:r>
          <w:rPr/>
          <w:tab/>
        </w:r>
      </w:ins>
      <w:ins w:id="433" w:author="Huy Nguyễn Hữu" w:date="2024-05-19T18:01:04Z">
        <w:r>
          <w:rPr/>
          <w:fldChar w:fldCharType="begin"/>
        </w:r>
      </w:ins>
      <w:ins w:id="434" w:author="Huy Nguyễn Hữu" w:date="2024-05-19T18:01:04Z">
        <w:r>
          <w:rPr/>
          <w:instrText xml:space="preserve"> PAGEREF _Toc31564 \h </w:instrText>
        </w:r>
      </w:ins>
      <w:ins w:id="435" w:author="Huy Nguyễn Hữu" w:date="2024-05-19T18:01:04Z">
        <w:r>
          <w:rPr/>
          <w:fldChar w:fldCharType="separate"/>
        </w:r>
      </w:ins>
      <w:ins w:id="436" w:author="Huy Nguyễn Hữu" w:date="2024-05-19T18:01:06Z">
        <w:r>
          <w:rPr/>
          <w:t>59</w:t>
        </w:r>
      </w:ins>
      <w:ins w:id="437" w:author="Huy Nguyễn Hữu" w:date="2024-05-19T18:01:04Z">
        <w:r>
          <w:rPr/>
          <w:fldChar w:fldCharType="end"/>
        </w:r>
      </w:ins>
      <w:ins w:id="438" w:author="Huy Nguyễn Hữu" w:date="2024-05-19T18:01:04Z">
        <w:r>
          <w:rPr/>
          <w:fldChar w:fldCharType="end"/>
        </w:r>
      </w:ins>
    </w:p>
    <w:p>
      <w:pPr>
        <w:pStyle w:val="25"/>
        <w:tabs>
          <w:tab w:val="right" w:leader="dot" w:pos="8788"/>
        </w:tabs>
        <w:rPr>
          <w:ins w:id="439" w:author="Huy Nguyễn Hữu" w:date="2024-05-19T18:01:04Z"/>
        </w:rPr>
      </w:pPr>
      <w:ins w:id="440" w:author="Huy Nguyễn Hữu" w:date="2024-05-19T18:01:04Z">
        <w:r>
          <w:rPr/>
          <w:fldChar w:fldCharType="begin"/>
        </w:r>
      </w:ins>
      <w:ins w:id="441" w:author="Huy Nguyễn Hữu" w:date="2024-05-19T18:01:04Z">
        <w:r>
          <w:rPr/>
          <w:instrText xml:space="preserve"> HYPERLINK \l _Toc18230 </w:instrText>
        </w:r>
      </w:ins>
      <w:ins w:id="442" w:author="Huy Nguyễn Hữu" w:date="2024-05-19T18:01:04Z">
        <w:r>
          <w:rPr/>
          <w:fldChar w:fldCharType="separate"/>
        </w:r>
      </w:ins>
      <w:ins w:id="443" w:author="Huy Nguyễn Hữu" w:date="2024-05-19T18:01:04Z">
        <w:r>
          <w:rPr>
            <w:rFonts w:hint="default"/>
            <w:bCs/>
            <w:lang w:val="en-US"/>
          </w:rPr>
          <w:t>3.1.4.14 C</w:t>
        </w:r>
      </w:ins>
      <w:ins w:id="444" w:author="Huy Nguyễn Hữu" w:date="2024-05-19T18:01:04Z">
        <w:r>
          <w:rPr/>
          <w:t>ập nhật ảnh cuộc trò chuyện nhóm</w:t>
        </w:r>
        <w:r>
          <w:rPr/>
          <w:tab/>
        </w:r>
      </w:ins>
      <w:ins w:id="445" w:author="Huy Nguyễn Hữu" w:date="2024-05-19T18:01:04Z">
        <w:r>
          <w:rPr/>
          <w:fldChar w:fldCharType="begin"/>
        </w:r>
      </w:ins>
      <w:ins w:id="446" w:author="Huy Nguyễn Hữu" w:date="2024-05-19T18:01:04Z">
        <w:r>
          <w:rPr/>
          <w:instrText xml:space="preserve"> PAGEREF _Toc18230 \h </w:instrText>
        </w:r>
      </w:ins>
      <w:ins w:id="447" w:author="Huy Nguyễn Hữu" w:date="2024-05-19T18:01:04Z">
        <w:r>
          <w:rPr/>
          <w:fldChar w:fldCharType="separate"/>
        </w:r>
      </w:ins>
      <w:ins w:id="448" w:author="Huy Nguyễn Hữu" w:date="2024-05-19T18:01:06Z">
        <w:r>
          <w:rPr/>
          <w:t>61</w:t>
        </w:r>
      </w:ins>
      <w:ins w:id="449" w:author="Huy Nguyễn Hữu" w:date="2024-05-19T18:01:04Z">
        <w:r>
          <w:rPr/>
          <w:fldChar w:fldCharType="end"/>
        </w:r>
      </w:ins>
      <w:ins w:id="450" w:author="Huy Nguyễn Hữu" w:date="2024-05-19T18:01:04Z">
        <w:r>
          <w:rPr/>
          <w:fldChar w:fldCharType="end"/>
        </w:r>
      </w:ins>
    </w:p>
    <w:p>
      <w:pPr>
        <w:pStyle w:val="25"/>
        <w:tabs>
          <w:tab w:val="right" w:leader="dot" w:pos="8788"/>
        </w:tabs>
        <w:rPr>
          <w:ins w:id="451" w:author="Huy Nguyễn Hữu" w:date="2024-05-19T18:01:04Z"/>
        </w:rPr>
      </w:pPr>
      <w:ins w:id="452" w:author="Huy Nguyễn Hữu" w:date="2024-05-19T18:01:04Z">
        <w:r>
          <w:rPr/>
          <w:fldChar w:fldCharType="begin"/>
        </w:r>
      </w:ins>
      <w:ins w:id="453" w:author="Huy Nguyễn Hữu" w:date="2024-05-19T18:01:04Z">
        <w:r>
          <w:rPr/>
          <w:instrText xml:space="preserve"> HYPERLINK \l _Toc5478 </w:instrText>
        </w:r>
      </w:ins>
      <w:ins w:id="454" w:author="Huy Nguyễn Hữu" w:date="2024-05-19T18:01:04Z">
        <w:r>
          <w:rPr/>
          <w:fldChar w:fldCharType="separate"/>
        </w:r>
      </w:ins>
      <w:ins w:id="455" w:author="Huy Nguyễn Hữu" w:date="2024-05-19T18:01:04Z">
        <w:r>
          <w:rPr>
            <w:rFonts w:hint="default"/>
            <w:bCs/>
            <w:lang w:val="en-US"/>
          </w:rPr>
          <w:t>3.1.4.15 T</w:t>
        </w:r>
      </w:ins>
      <w:ins w:id="456" w:author="Huy Nguyễn Hữu" w:date="2024-05-19T18:01:04Z">
        <w:r>
          <w:rPr/>
          <w:t>hêm thành viên vào nhóm</w:t>
        </w:r>
        <w:r>
          <w:rPr/>
          <w:tab/>
        </w:r>
      </w:ins>
      <w:ins w:id="457" w:author="Huy Nguyễn Hữu" w:date="2024-05-19T18:01:04Z">
        <w:r>
          <w:rPr/>
          <w:fldChar w:fldCharType="begin"/>
        </w:r>
      </w:ins>
      <w:ins w:id="458" w:author="Huy Nguyễn Hữu" w:date="2024-05-19T18:01:04Z">
        <w:r>
          <w:rPr/>
          <w:instrText xml:space="preserve"> PAGEREF _Toc5478 \h </w:instrText>
        </w:r>
      </w:ins>
      <w:ins w:id="459" w:author="Huy Nguyễn Hữu" w:date="2024-05-19T18:01:04Z">
        <w:r>
          <w:rPr/>
          <w:fldChar w:fldCharType="separate"/>
        </w:r>
      </w:ins>
      <w:ins w:id="460" w:author="Huy Nguyễn Hữu" w:date="2024-05-19T18:01:06Z">
        <w:r>
          <w:rPr/>
          <w:t>63</w:t>
        </w:r>
      </w:ins>
      <w:ins w:id="461" w:author="Huy Nguyễn Hữu" w:date="2024-05-19T18:01:04Z">
        <w:r>
          <w:rPr/>
          <w:fldChar w:fldCharType="end"/>
        </w:r>
      </w:ins>
      <w:ins w:id="462" w:author="Huy Nguyễn Hữu" w:date="2024-05-19T18:01:04Z">
        <w:r>
          <w:rPr/>
          <w:fldChar w:fldCharType="end"/>
        </w:r>
      </w:ins>
    </w:p>
    <w:p>
      <w:pPr>
        <w:pStyle w:val="25"/>
        <w:tabs>
          <w:tab w:val="right" w:leader="dot" w:pos="8788"/>
        </w:tabs>
        <w:rPr>
          <w:ins w:id="463" w:author="Huy Nguyễn Hữu" w:date="2024-05-19T18:01:04Z"/>
        </w:rPr>
      </w:pPr>
      <w:ins w:id="464" w:author="Huy Nguyễn Hữu" w:date="2024-05-19T18:01:04Z">
        <w:r>
          <w:rPr/>
          <w:fldChar w:fldCharType="begin"/>
        </w:r>
      </w:ins>
      <w:ins w:id="465" w:author="Huy Nguyễn Hữu" w:date="2024-05-19T18:01:04Z">
        <w:r>
          <w:rPr/>
          <w:instrText xml:space="preserve"> HYPERLINK \l _Toc25084 </w:instrText>
        </w:r>
      </w:ins>
      <w:ins w:id="466" w:author="Huy Nguyễn Hữu" w:date="2024-05-19T18:01:04Z">
        <w:r>
          <w:rPr/>
          <w:fldChar w:fldCharType="separate"/>
        </w:r>
      </w:ins>
      <w:ins w:id="467" w:author="Huy Nguyễn Hữu" w:date="2024-05-19T18:01:04Z">
        <w:r>
          <w:rPr>
            <w:rFonts w:hint="default"/>
            <w:bCs/>
            <w:lang w:val="en-US"/>
          </w:rPr>
          <w:t xml:space="preserve">3.1.4.16 </w:t>
        </w:r>
      </w:ins>
      <w:ins w:id="468" w:author="Huy Nguyễn Hữu" w:date="2024-05-19T18:01:04Z">
        <w:r>
          <w:rPr>
            <w:rFonts w:hint="default"/>
            <w:lang w:val="en-US"/>
          </w:rPr>
          <w:t>X</w:t>
        </w:r>
      </w:ins>
      <w:ins w:id="469" w:author="Huy Nguyễn Hữu" w:date="2024-05-19T18:01:04Z">
        <w:r>
          <w:rPr/>
          <w:t>oá thành viên khỏi nhóm</w:t>
        </w:r>
        <w:r>
          <w:rPr/>
          <w:tab/>
        </w:r>
      </w:ins>
      <w:ins w:id="470" w:author="Huy Nguyễn Hữu" w:date="2024-05-19T18:01:04Z">
        <w:r>
          <w:rPr/>
          <w:fldChar w:fldCharType="begin"/>
        </w:r>
      </w:ins>
      <w:ins w:id="471" w:author="Huy Nguyễn Hữu" w:date="2024-05-19T18:01:04Z">
        <w:r>
          <w:rPr/>
          <w:instrText xml:space="preserve"> PAGEREF _Toc25084 \h </w:instrText>
        </w:r>
      </w:ins>
      <w:ins w:id="472" w:author="Huy Nguyễn Hữu" w:date="2024-05-19T18:01:04Z">
        <w:r>
          <w:rPr/>
          <w:fldChar w:fldCharType="separate"/>
        </w:r>
      </w:ins>
      <w:ins w:id="473" w:author="Huy Nguyễn Hữu" w:date="2024-05-19T18:01:06Z">
        <w:r>
          <w:rPr/>
          <w:t>65</w:t>
        </w:r>
      </w:ins>
      <w:ins w:id="474" w:author="Huy Nguyễn Hữu" w:date="2024-05-19T18:01:04Z">
        <w:r>
          <w:rPr/>
          <w:fldChar w:fldCharType="end"/>
        </w:r>
      </w:ins>
      <w:ins w:id="475" w:author="Huy Nguyễn Hữu" w:date="2024-05-19T18:01:04Z">
        <w:r>
          <w:rPr/>
          <w:fldChar w:fldCharType="end"/>
        </w:r>
      </w:ins>
    </w:p>
    <w:p>
      <w:pPr>
        <w:pStyle w:val="25"/>
        <w:tabs>
          <w:tab w:val="right" w:leader="dot" w:pos="8788"/>
        </w:tabs>
        <w:rPr>
          <w:ins w:id="476" w:author="Huy Nguyễn Hữu" w:date="2024-05-19T18:01:04Z"/>
        </w:rPr>
      </w:pPr>
      <w:ins w:id="477" w:author="Huy Nguyễn Hữu" w:date="2024-05-19T18:01:04Z">
        <w:r>
          <w:rPr/>
          <w:fldChar w:fldCharType="begin"/>
        </w:r>
      </w:ins>
      <w:ins w:id="478" w:author="Huy Nguyễn Hữu" w:date="2024-05-19T18:01:04Z">
        <w:r>
          <w:rPr/>
          <w:instrText xml:space="preserve"> HYPERLINK \l _Toc12284 </w:instrText>
        </w:r>
      </w:ins>
      <w:ins w:id="479" w:author="Huy Nguyễn Hữu" w:date="2024-05-19T18:01:04Z">
        <w:r>
          <w:rPr/>
          <w:fldChar w:fldCharType="separate"/>
        </w:r>
      </w:ins>
      <w:ins w:id="480" w:author="Huy Nguyễn Hữu" w:date="2024-05-19T18:01:04Z">
        <w:r>
          <w:rPr>
            <w:rFonts w:hint="default"/>
            <w:bCs/>
            <w:lang w:val="en-US"/>
          </w:rPr>
          <w:t>3.1.4.17 T</w:t>
        </w:r>
      </w:ins>
      <w:ins w:id="481" w:author="Huy Nguyễn Hữu" w:date="2024-05-19T18:01:04Z">
        <w:r>
          <w:rPr>
            <w:iCs/>
            <w:szCs w:val="26"/>
          </w:rPr>
          <w:t>hêm phó nhóm</w:t>
        </w:r>
      </w:ins>
      <w:ins w:id="482" w:author="Huy Nguyễn Hữu" w:date="2024-05-19T18:01:04Z">
        <w:r>
          <w:rPr/>
          <w:tab/>
        </w:r>
      </w:ins>
      <w:ins w:id="483" w:author="Huy Nguyễn Hữu" w:date="2024-05-19T18:01:04Z">
        <w:r>
          <w:rPr/>
          <w:fldChar w:fldCharType="begin"/>
        </w:r>
      </w:ins>
      <w:ins w:id="484" w:author="Huy Nguyễn Hữu" w:date="2024-05-19T18:01:04Z">
        <w:r>
          <w:rPr/>
          <w:instrText xml:space="preserve"> PAGEREF _Toc12284 \h </w:instrText>
        </w:r>
      </w:ins>
      <w:ins w:id="485" w:author="Huy Nguyễn Hữu" w:date="2024-05-19T18:01:04Z">
        <w:r>
          <w:rPr/>
          <w:fldChar w:fldCharType="separate"/>
        </w:r>
      </w:ins>
      <w:ins w:id="486" w:author="Huy Nguyễn Hữu" w:date="2024-05-19T18:01:06Z">
        <w:r>
          <w:rPr/>
          <w:t>67</w:t>
        </w:r>
      </w:ins>
      <w:ins w:id="487" w:author="Huy Nguyễn Hữu" w:date="2024-05-19T18:01:04Z">
        <w:r>
          <w:rPr/>
          <w:fldChar w:fldCharType="end"/>
        </w:r>
      </w:ins>
      <w:ins w:id="488" w:author="Huy Nguyễn Hữu" w:date="2024-05-19T18:01:04Z">
        <w:r>
          <w:rPr/>
          <w:fldChar w:fldCharType="end"/>
        </w:r>
      </w:ins>
    </w:p>
    <w:p>
      <w:pPr>
        <w:pStyle w:val="25"/>
        <w:tabs>
          <w:tab w:val="right" w:leader="dot" w:pos="8788"/>
        </w:tabs>
        <w:rPr>
          <w:ins w:id="489" w:author="Huy Nguyễn Hữu" w:date="2024-05-19T18:01:04Z"/>
        </w:rPr>
      </w:pPr>
      <w:ins w:id="490" w:author="Huy Nguyễn Hữu" w:date="2024-05-19T18:01:04Z">
        <w:r>
          <w:rPr/>
          <w:fldChar w:fldCharType="begin"/>
        </w:r>
      </w:ins>
      <w:ins w:id="491" w:author="Huy Nguyễn Hữu" w:date="2024-05-19T18:01:04Z">
        <w:r>
          <w:rPr/>
          <w:instrText xml:space="preserve"> HYPERLINK \l _Toc24356 </w:instrText>
        </w:r>
      </w:ins>
      <w:ins w:id="492" w:author="Huy Nguyễn Hữu" w:date="2024-05-19T18:01:04Z">
        <w:r>
          <w:rPr/>
          <w:fldChar w:fldCharType="separate"/>
        </w:r>
      </w:ins>
      <w:ins w:id="493" w:author="Huy Nguyễn Hữu" w:date="2024-05-19T18:01:04Z">
        <w:r>
          <w:rPr>
            <w:rFonts w:hint="default"/>
            <w:bCs/>
            <w:lang w:val="en-US"/>
          </w:rPr>
          <w:t>3.1.4.18 X</w:t>
        </w:r>
      </w:ins>
      <w:ins w:id="494" w:author="Huy Nguyễn Hữu" w:date="2024-05-19T18:01:04Z">
        <w:r>
          <w:rPr>
            <w:iCs/>
            <w:szCs w:val="26"/>
          </w:rPr>
          <w:t>oá phó nhóm</w:t>
        </w:r>
      </w:ins>
      <w:ins w:id="495" w:author="Huy Nguyễn Hữu" w:date="2024-05-19T18:01:04Z">
        <w:r>
          <w:rPr/>
          <w:tab/>
        </w:r>
      </w:ins>
      <w:ins w:id="496" w:author="Huy Nguyễn Hữu" w:date="2024-05-19T18:01:04Z">
        <w:r>
          <w:rPr/>
          <w:fldChar w:fldCharType="begin"/>
        </w:r>
      </w:ins>
      <w:ins w:id="497" w:author="Huy Nguyễn Hữu" w:date="2024-05-19T18:01:04Z">
        <w:r>
          <w:rPr/>
          <w:instrText xml:space="preserve"> PAGEREF _Toc24356 \h </w:instrText>
        </w:r>
      </w:ins>
      <w:ins w:id="498" w:author="Huy Nguyễn Hữu" w:date="2024-05-19T18:01:04Z">
        <w:r>
          <w:rPr/>
          <w:fldChar w:fldCharType="separate"/>
        </w:r>
      </w:ins>
      <w:ins w:id="499" w:author="Huy Nguyễn Hữu" w:date="2024-05-19T18:01:06Z">
        <w:r>
          <w:rPr/>
          <w:t>69</w:t>
        </w:r>
      </w:ins>
      <w:ins w:id="500" w:author="Huy Nguyễn Hữu" w:date="2024-05-19T18:01:04Z">
        <w:r>
          <w:rPr/>
          <w:fldChar w:fldCharType="end"/>
        </w:r>
      </w:ins>
      <w:ins w:id="501" w:author="Huy Nguyễn Hữu" w:date="2024-05-19T18:01:04Z">
        <w:r>
          <w:rPr/>
          <w:fldChar w:fldCharType="end"/>
        </w:r>
      </w:ins>
    </w:p>
    <w:p>
      <w:pPr>
        <w:pStyle w:val="25"/>
        <w:tabs>
          <w:tab w:val="right" w:leader="dot" w:pos="8788"/>
        </w:tabs>
        <w:rPr>
          <w:ins w:id="502" w:author="Huy Nguyễn Hữu" w:date="2024-05-19T18:01:05Z"/>
        </w:rPr>
      </w:pPr>
      <w:ins w:id="503" w:author="Huy Nguyễn Hữu" w:date="2024-05-19T18:01:04Z">
        <w:r>
          <w:rPr/>
          <w:fldChar w:fldCharType="begin"/>
        </w:r>
      </w:ins>
      <w:ins w:id="504" w:author="Huy Nguyễn Hữu" w:date="2024-05-19T18:01:04Z">
        <w:r>
          <w:rPr/>
          <w:instrText xml:space="preserve"> HYPERLINK \l _Toc10467 </w:instrText>
        </w:r>
      </w:ins>
      <w:ins w:id="505" w:author="Huy Nguyễn Hữu" w:date="2024-05-19T18:01:04Z">
        <w:r>
          <w:rPr/>
          <w:fldChar w:fldCharType="separate"/>
        </w:r>
      </w:ins>
      <w:ins w:id="506" w:author="Huy Nguyễn Hữu" w:date="2024-05-19T18:01:04Z">
        <w:r>
          <w:rPr>
            <w:rFonts w:hint="default"/>
            <w:bCs/>
            <w:lang w:val="en-US"/>
          </w:rPr>
          <w:t xml:space="preserve">3.1.4.19 </w:t>
        </w:r>
      </w:ins>
      <w:ins w:id="507" w:author="Huy Nguyễn Hữu" w:date="2024-05-19T18:01:04Z">
        <w:r>
          <w:rPr>
            <w:rFonts w:hint="default"/>
            <w:lang w:val="en-US"/>
          </w:rPr>
          <w:t>G</w:t>
        </w:r>
      </w:ins>
      <w:ins w:id="508" w:author="Huy Nguyễn Hữu" w:date="2024-05-19T18:01:04Z">
        <w:r>
          <w:rPr/>
          <w:t>iải tán nhóm</w:t>
        </w:r>
      </w:ins>
      <w:ins w:id="509" w:author="Huy Nguyễn Hữu" w:date="2024-05-19T18:01:05Z">
        <w:r>
          <w:rPr/>
          <w:tab/>
        </w:r>
      </w:ins>
      <w:ins w:id="510" w:author="Huy Nguyễn Hữu" w:date="2024-05-19T18:01:05Z">
        <w:r>
          <w:rPr/>
          <w:fldChar w:fldCharType="begin"/>
        </w:r>
      </w:ins>
      <w:ins w:id="511" w:author="Huy Nguyễn Hữu" w:date="2024-05-19T18:01:05Z">
        <w:r>
          <w:rPr/>
          <w:instrText xml:space="preserve"> PAGEREF _Toc10467 \h </w:instrText>
        </w:r>
      </w:ins>
      <w:ins w:id="512" w:author="Huy Nguyễn Hữu" w:date="2024-05-19T18:01:05Z">
        <w:r>
          <w:rPr/>
          <w:fldChar w:fldCharType="separate"/>
        </w:r>
      </w:ins>
      <w:ins w:id="513" w:author="Huy Nguyễn Hữu" w:date="2024-05-19T18:01:06Z">
        <w:r>
          <w:rPr/>
          <w:t>72</w:t>
        </w:r>
      </w:ins>
      <w:ins w:id="514" w:author="Huy Nguyễn Hữu" w:date="2024-05-19T18:01:05Z">
        <w:r>
          <w:rPr/>
          <w:fldChar w:fldCharType="end"/>
        </w:r>
      </w:ins>
      <w:ins w:id="515" w:author="Huy Nguyễn Hữu" w:date="2024-05-19T18:01:04Z">
        <w:r>
          <w:rPr/>
          <w:fldChar w:fldCharType="end"/>
        </w:r>
      </w:ins>
    </w:p>
    <w:p>
      <w:pPr>
        <w:pStyle w:val="25"/>
        <w:tabs>
          <w:tab w:val="right" w:leader="dot" w:pos="8788"/>
        </w:tabs>
        <w:rPr>
          <w:ins w:id="516" w:author="Huy Nguyễn Hữu" w:date="2024-05-19T18:01:05Z"/>
        </w:rPr>
      </w:pPr>
      <w:ins w:id="517" w:author="Huy Nguyễn Hữu" w:date="2024-05-19T18:01:05Z">
        <w:r>
          <w:rPr/>
          <w:fldChar w:fldCharType="begin"/>
        </w:r>
      </w:ins>
      <w:ins w:id="518" w:author="Huy Nguyễn Hữu" w:date="2024-05-19T18:01:05Z">
        <w:r>
          <w:rPr/>
          <w:instrText xml:space="preserve"> HYPERLINK \l _Toc7670 </w:instrText>
        </w:r>
      </w:ins>
      <w:ins w:id="519" w:author="Huy Nguyễn Hữu" w:date="2024-05-19T18:01:05Z">
        <w:r>
          <w:rPr/>
          <w:fldChar w:fldCharType="separate"/>
        </w:r>
      </w:ins>
      <w:ins w:id="520" w:author="Huy Nguyễn Hữu" w:date="2024-05-19T18:01:05Z">
        <w:r>
          <w:rPr>
            <w:rFonts w:hint="default"/>
            <w:bCs/>
            <w:lang w:val="en-US"/>
          </w:rPr>
          <w:t>3.1.4.20 R</w:t>
        </w:r>
      </w:ins>
      <w:ins w:id="521" w:author="Huy Nguyễn Hữu" w:date="2024-05-19T18:01:05Z">
        <w:r>
          <w:rPr/>
          <w:t>ời nhóm</w:t>
        </w:r>
        <w:r>
          <w:rPr/>
          <w:tab/>
        </w:r>
      </w:ins>
      <w:ins w:id="522" w:author="Huy Nguyễn Hữu" w:date="2024-05-19T18:01:05Z">
        <w:r>
          <w:rPr/>
          <w:fldChar w:fldCharType="begin"/>
        </w:r>
      </w:ins>
      <w:ins w:id="523" w:author="Huy Nguyễn Hữu" w:date="2024-05-19T18:01:05Z">
        <w:r>
          <w:rPr/>
          <w:instrText xml:space="preserve"> PAGEREF _Toc7670 \h </w:instrText>
        </w:r>
      </w:ins>
      <w:ins w:id="524" w:author="Huy Nguyễn Hữu" w:date="2024-05-19T18:01:05Z">
        <w:r>
          <w:rPr/>
          <w:fldChar w:fldCharType="separate"/>
        </w:r>
      </w:ins>
      <w:ins w:id="525" w:author="Huy Nguyễn Hữu" w:date="2024-05-19T18:01:06Z">
        <w:r>
          <w:rPr/>
          <w:t>74</w:t>
        </w:r>
      </w:ins>
      <w:ins w:id="526" w:author="Huy Nguyễn Hữu" w:date="2024-05-19T18:01:05Z">
        <w:r>
          <w:rPr/>
          <w:fldChar w:fldCharType="end"/>
        </w:r>
      </w:ins>
      <w:ins w:id="527" w:author="Huy Nguyễn Hữu" w:date="2024-05-19T18:01:05Z">
        <w:r>
          <w:rPr/>
          <w:fldChar w:fldCharType="end"/>
        </w:r>
      </w:ins>
    </w:p>
    <w:p>
      <w:pPr>
        <w:pStyle w:val="25"/>
        <w:tabs>
          <w:tab w:val="right" w:leader="dot" w:pos="8788"/>
        </w:tabs>
        <w:rPr>
          <w:ins w:id="528" w:author="Huy Nguyễn Hữu" w:date="2024-05-19T18:01:05Z"/>
        </w:rPr>
      </w:pPr>
      <w:ins w:id="529" w:author="Huy Nguyễn Hữu" w:date="2024-05-19T18:01:05Z">
        <w:r>
          <w:rPr/>
          <w:fldChar w:fldCharType="begin"/>
        </w:r>
      </w:ins>
      <w:ins w:id="530" w:author="Huy Nguyễn Hữu" w:date="2024-05-19T18:01:05Z">
        <w:r>
          <w:rPr/>
          <w:instrText xml:space="preserve"> HYPERLINK \l _Toc32762 </w:instrText>
        </w:r>
      </w:ins>
      <w:ins w:id="531" w:author="Huy Nguyễn Hữu" w:date="2024-05-19T18:01:05Z">
        <w:r>
          <w:rPr/>
          <w:fldChar w:fldCharType="separate"/>
        </w:r>
      </w:ins>
      <w:ins w:id="532" w:author="Huy Nguyễn Hữu" w:date="2024-05-19T18:01:05Z">
        <w:r>
          <w:rPr>
            <w:rFonts w:hint="default"/>
            <w:lang w:val="en-US"/>
          </w:rPr>
          <w:t>3.1.4.21 N</w:t>
        </w:r>
      </w:ins>
      <w:ins w:id="533" w:author="Huy Nguyễn Hữu" w:date="2024-05-19T18:01:05Z">
        <w:r>
          <w:rPr/>
          <w:t>hắn tin</w:t>
        </w:r>
        <w:r>
          <w:rPr/>
          <w:tab/>
        </w:r>
      </w:ins>
      <w:ins w:id="534" w:author="Huy Nguyễn Hữu" w:date="2024-05-19T18:01:05Z">
        <w:r>
          <w:rPr/>
          <w:fldChar w:fldCharType="begin"/>
        </w:r>
      </w:ins>
      <w:ins w:id="535" w:author="Huy Nguyễn Hữu" w:date="2024-05-19T18:01:05Z">
        <w:r>
          <w:rPr/>
          <w:instrText xml:space="preserve"> PAGEREF _Toc32762 \h </w:instrText>
        </w:r>
      </w:ins>
      <w:ins w:id="536" w:author="Huy Nguyễn Hữu" w:date="2024-05-19T18:01:05Z">
        <w:r>
          <w:rPr/>
          <w:fldChar w:fldCharType="separate"/>
        </w:r>
      </w:ins>
      <w:ins w:id="537" w:author="Huy Nguyễn Hữu" w:date="2024-05-19T18:01:06Z">
        <w:r>
          <w:rPr/>
          <w:t>76</w:t>
        </w:r>
      </w:ins>
      <w:ins w:id="538" w:author="Huy Nguyễn Hữu" w:date="2024-05-19T18:01:05Z">
        <w:r>
          <w:rPr/>
          <w:fldChar w:fldCharType="end"/>
        </w:r>
      </w:ins>
      <w:ins w:id="539" w:author="Huy Nguyễn Hữu" w:date="2024-05-19T18:01:05Z">
        <w:r>
          <w:rPr/>
          <w:fldChar w:fldCharType="end"/>
        </w:r>
      </w:ins>
    </w:p>
    <w:p>
      <w:pPr>
        <w:pStyle w:val="25"/>
        <w:tabs>
          <w:tab w:val="right" w:leader="dot" w:pos="8788"/>
        </w:tabs>
        <w:rPr>
          <w:ins w:id="540" w:author="Huy Nguyễn Hữu" w:date="2024-05-19T18:01:05Z"/>
        </w:rPr>
      </w:pPr>
      <w:ins w:id="541" w:author="Huy Nguyễn Hữu" w:date="2024-05-19T18:01:05Z">
        <w:r>
          <w:rPr/>
          <w:fldChar w:fldCharType="begin"/>
        </w:r>
      </w:ins>
      <w:ins w:id="542" w:author="Huy Nguyễn Hữu" w:date="2024-05-19T18:01:05Z">
        <w:r>
          <w:rPr/>
          <w:instrText xml:space="preserve"> HYPERLINK \l _Toc11681 </w:instrText>
        </w:r>
      </w:ins>
      <w:ins w:id="543" w:author="Huy Nguyễn Hữu" w:date="2024-05-19T18:01:05Z">
        <w:r>
          <w:rPr/>
          <w:fldChar w:fldCharType="separate"/>
        </w:r>
      </w:ins>
      <w:ins w:id="544" w:author="Huy Nguyễn Hữu" w:date="2024-05-19T18:01:05Z">
        <w:r>
          <w:rPr>
            <w:rFonts w:hint="default"/>
            <w:lang w:val="en-US"/>
          </w:rPr>
          <w:t>3.1.4.22 G</w:t>
        </w:r>
      </w:ins>
      <w:ins w:id="545" w:author="Huy Nguyễn Hữu" w:date="2024-05-19T18:01:05Z">
        <w:r>
          <w:rPr/>
          <w:t>ửi file, image, video</w:t>
        </w:r>
        <w:r>
          <w:rPr/>
          <w:tab/>
        </w:r>
      </w:ins>
      <w:ins w:id="546" w:author="Huy Nguyễn Hữu" w:date="2024-05-19T18:01:05Z">
        <w:r>
          <w:rPr/>
          <w:fldChar w:fldCharType="begin"/>
        </w:r>
      </w:ins>
      <w:ins w:id="547" w:author="Huy Nguyễn Hữu" w:date="2024-05-19T18:01:05Z">
        <w:r>
          <w:rPr/>
          <w:instrText xml:space="preserve"> PAGEREF _Toc11681 \h </w:instrText>
        </w:r>
      </w:ins>
      <w:ins w:id="548" w:author="Huy Nguyễn Hữu" w:date="2024-05-19T18:01:05Z">
        <w:r>
          <w:rPr/>
          <w:fldChar w:fldCharType="separate"/>
        </w:r>
      </w:ins>
      <w:ins w:id="549" w:author="Huy Nguyễn Hữu" w:date="2024-05-19T18:01:06Z">
        <w:r>
          <w:rPr/>
          <w:t>79</w:t>
        </w:r>
      </w:ins>
      <w:ins w:id="550" w:author="Huy Nguyễn Hữu" w:date="2024-05-19T18:01:05Z">
        <w:r>
          <w:rPr/>
          <w:fldChar w:fldCharType="end"/>
        </w:r>
      </w:ins>
      <w:ins w:id="551" w:author="Huy Nguyễn Hữu" w:date="2024-05-19T18:01:05Z">
        <w:r>
          <w:rPr/>
          <w:fldChar w:fldCharType="end"/>
        </w:r>
      </w:ins>
    </w:p>
    <w:p>
      <w:pPr>
        <w:pStyle w:val="25"/>
        <w:tabs>
          <w:tab w:val="right" w:leader="dot" w:pos="8788"/>
        </w:tabs>
        <w:rPr>
          <w:ins w:id="552" w:author="Huy Nguyễn Hữu" w:date="2024-05-19T18:01:05Z"/>
        </w:rPr>
      </w:pPr>
      <w:ins w:id="553" w:author="Huy Nguyễn Hữu" w:date="2024-05-19T18:01:05Z">
        <w:r>
          <w:rPr/>
          <w:fldChar w:fldCharType="begin"/>
        </w:r>
      </w:ins>
      <w:ins w:id="554" w:author="Huy Nguyễn Hữu" w:date="2024-05-19T18:01:05Z">
        <w:r>
          <w:rPr/>
          <w:instrText xml:space="preserve"> HYPERLINK \l _Toc9029 </w:instrText>
        </w:r>
      </w:ins>
      <w:ins w:id="555" w:author="Huy Nguyễn Hữu" w:date="2024-05-19T18:01:05Z">
        <w:r>
          <w:rPr/>
          <w:fldChar w:fldCharType="separate"/>
        </w:r>
      </w:ins>
      <w:ins w:id="556" w:author="Huy Nguyễn Hữu" w:date="2024-05-19T18:01:05Z">
        <w:r>
          <w:rPr>
            <w:rFonts w:hint="default"/>
          </w:rPr>
          <w:t xml:space="preserve">3.1.4.23 </w:t>
        </w:r>
      </w:ins>
      <w:ins w:id="557" w:author="Huy Nguyễn Hữu" w:date="2024-05-19T18:01:05Z">
        <w:r>
          <w:rPr>
            <w:rFonts w:hint="default"/>
            <w:lang w:val="en-US"/>
          </w:rPr>
          <w:t>G</w:t>
        </w:r>
      </w:ins>
      <w:ins w:id="558" w:author="Huy Nguyễn Hữu" w:date="2024-05-19T18:01:05Z">
        <w:r>
          <w:rPr/>
          <w:t>ửi nhãn dán</w:t>
        </w:r>
        <w:r>
          <w:rPr/>
          <w:tab/>
        </w:r>
      </w:ins>
      <w:ins w:id="559" w:author="Huy Nguyễn Hữu" w:date="2024-05-19T18:01:05Z">
        <w:r>
          <w:rPr/>
          <w:fldChar w:fldCharType="begin"/>
        </w:r>
      </w:ins>
      <w:ins w:id="560" w:author="Huy Nguyễn Hữu" w:date="2024-05-19T18:01:05Z">
        <w:r>
          <w:rPr/>
          <w:instrText xml:space="preserve"> PAGEREF _Toc9029 \h </w:instrText>
        </w:r>
      </w:ins>
      <w:ins w:id="561" w:author="Huy Nguyễn Hữu" w:date="2024-05-19T18:01:05Z">
        <w:r>
          <w:rPr/>
          <w:fldChar w:fldCharType="separate"/>
        </w:r>
      </w:ins>
      <w:ins w:id="562" w:author="Huy Nguyễn Hữu" w:date="2024-05-19T18:01:06Z">
        <w:r>
          <w:rPr/>
          <w:t>81</w:t>
        </w:r>
      </w:ins>
      <w:ins w:id="563" w:author="Huy Nguyễn Hữu" w:date="2024-05-19T18:01:05Z">
        <w:r>
          <w:rPr/>
          <w:fldChar w:fldCharType="end"/>
        </w:r>
      </w:ins>
      <w:ins w:id="564" w:author="Huy Nguyễn Hữu" w:date="2024-05-19T18:01:05Z">
        <w:r>
          <w:rPr/>
          <w:fldChar w:fldCharType="end"/>
        </w:r>
      </w:ins>
    </w:p>
    <w:p>
      <w:pPr>
        <w:pStyle w:val="25"/>
        <w:tabs>
          <w:tab w:val="right" w:leader="dot" w:pos="8788"/>
        </w:tabs>
        <w:rPr>
          <w:ins w:id="565" w:author="Huy Nguyễn Hữu" w:date="2024-05-19T18:01:05Z"/>
        </w:rPr>
      </w:pPr>
      <w:ins w:id="566" w:author="Huy Nguyễn Hữu" w:date="2024-05-19T18:01:05Z">
        <w:r>
          <w:rPr/>
          <w:fldChar w:fldCharType="begin"/>
        </w:r>
      </w:ins>
      <w:ins w:id="567" w:author="Huy Nguyễn Hữu" w:date="2024-05-19T18:01:05Z">
        <w:r>
          <w:rPr/>
          <w:instrText xml:space="preserve"> HYPERLINK \l _Toc6527 </w:instrText>
        </w:r>
      </w:ins>
      <w:ins w:id="568" w:author="Huy Nguyễn Hữu" w:date="2024-05-19T18:01:05Z">
        <w:r>
          <w:rPr/>
          <w:fldChar w:fldCharType="separate"/>
        </w:r>
      </w:ins>
      <w:ins w:id="569" w:author="Huy Nguyễn Hữu" w:date="2024-05-19T18:01:05Z">
        <w:r>
          <w:rPr>
            <w:rFonts w:hint="default"/>
          </w:rPr>
          <w:t xml:space="preserve">3.1.4.24 </w:t>
        </w:r>
      </w:ins>
      <w:ins w:id="570" w:author="Huy Nguyễn Hữu" w:date="2024-05-19T18:01:05Z">
        <w:r>
          <w:rPr>
            <w:rFonts w:hint="default"/>
            <w:lang w:val="en-US"/>
          </w:rPr>
          <w:t>T</w:t>
        </w:r>
      </w:ins>
      <w:ins w:id="571" w:author="Huy Nguyễn Hữu" w:date="2024-05-19T18:01:05Z">
        <w:r>
          <w:rPr/>
          <w:t>rả lời tin nhắn</w:t>
        </w:r>
        <w:r>
          <w:rPr/>
          <w:tab/>
        </w:r>
      </w:ins>
      <w:ins w:id="572" w:author="Huy Nguyễn Hữu" w:date="2024-05-19T18:01:05Z">
        <w:r>
          <w:rPr/>
          <w:fldChar w:fldCharType="begin"/>
        </w:r>
      </w:ins>
      <w:ins w:id="573" w:author="Huy Nguyễn Hữu" w:date="2024-05-19T18:01:05Z">
        <w:r>
          <w:rPr/>
          <w:instrText xml:space="preserve"> PAGEREF _Toc6527 \h </w:instrText>
        </w:r>
      </w:ins>
      <w:ins w:id="574" w:author="Huy Nguyễn Hữu" w:date="2024-05-19T18:01:05Z">
        <w:r>
          <w:rPr/>
          <w:fldChar w:fldCharType="separate"/>
        </w:r>
      </w:ins>
      <w:ins w:id="575" w:author="Huy Nguyễn Hữu" w:date="2024-05-19T18:01:06Z">
        <w:r>
          <w:rPr/>
          <w:t>83</w:t>
        </w:r>
      </w:ins>
      <w:ins w:id="576" w:author="Huy Nguyễn Hữu" w:date="2024-05-19T18:01:05Z">
        <w:r>
          <w:rPr/>
          <w:fldChar w:fldCharType="end"/>
        </w:r>
      </w:ins>
      <w:ins w:id="577" w:author="Huy Nguyễn Hữu" w:date="2024-05-19T18:01:05Z">
        <w:r>
          <w:rPr/>
          <w:fldChar w:fldCharType="end"/>
        </w:r>
      </w:ins>
    </w:p>
    <w:p>
      <w:pPr>
        <w:pStyle w:val="25"/>
        <w:tabs>
          <w:tab w:val="right" w:leader="dot" w:pos="8788"/>
        </w:tabs>
        <w:rPr>
          <w:ins w:id="578" w:author="Huy Nguyễn Hữu" w:date="2024-05-19T18:01:05Z"/>
        </w:rPr>
      </w:pPr>
      <w:ins w:id="579" w:author="Huy Nguyễn Hữu" w:date="2024-05-19T18:01:05Z">
        <w:r>
          <w:rPr/>
          <w:fldChar w:fldCharType="begin"/>
        </w:r>
      </w:ins>
      <w:ins w:id="580" w:author="Huy Nguyễn Hữu" w:date="2024-05-19T18:01:05Z">
        <w:r>
          <w:rPr/>
          <w:instrText xml:space="preserve"> HYPERLINK \l _Toc30857 </w:instrText>
        </w:r>
      </w:ins>
      <w:ins w:id="581" w:author="Huy Nguyễn Hữu" w:date="2024-05-19T18:01:05Z">
        <w:r>
          <w:rPr/>
          <w:fldChar w:fldCharType="separate"/>
        </w:r>
      </w:ins>
      <w:ins w:id="582" w:author="Huy Nguyễn Hữu" w:date="2024-05-19T18:01:05Z">
        <w:r>
          <w:rPr>
            <w:rFonts w:hint="default"/>
            <w:lang w:val="en-US"/>
          </w:rPr>
          <w:t>3.1.4.25 T</w:t>
        </w:r>
      </w:ins>
      <w:ins w:id="583" w:author="Huy Nguyễn Hữu" w:date="2024-05-19T18:01:05Z">
        <w:r>
          <w:rPr/>
          <w:t>hu hồi tin nhắn</w:t>
        </w:r>
        <w:r>
          <w:rPr/>
          <w:tab/>
        </w:r>
      </w:ins>
      <w:ins w:id="584" w:author="Huy Nguyễn Hữu" w:date="2024-05-19T18:01:05Z">
        <w:r>
          <w:rPr/>
          <w:fldChar w:fldCharType="begin"/>
        </w:r>
      </w:ins>
      <w:ins w:id="585" w:author="Huy Nguyễn Hữu" w:date="2024-05-19T18:01:05Z">
        <w:r>
          <w:rPr/>
          <w:instrText xml:space="preserve"> PAGEREF _Toc30857 \h </w:instrText>
        </w:r>
      </w:ins>
      <w:ins w:id="586" w:author="Huy Nguyễn Hữu" w:date="2024-05-19T18:01:05Z">
        <w:r>
          <w:rPr/>
          <w:fldChar w:fldCharType="separate"/>
        </w:r>
      </w:ins>
      <w:ins w:id="587" w:author="Huy Nguyễn Hữu" w:date="2024-05-19T18:01:06Z">
        <w:r>
          <w:rPr/>
          <w:t>85</w:t>
        </w:r>
      </w:ins>
      <w:ins w:id="588" w:author="Huy Nguyễn Hữu" w:date="2024-05-19T18:01:05Z">
        <w:r>
          <w:rPr/>
          <w:fldChar w:fldCharType="end"/>
        </w:r>
      </w:ins>
      <w:ins w:id="589" w:author="Huy Nguyễn Hữu" w:date="2024-05-19T18:01:05Z">
        <w:r>
          <w:rPr/>
          <w:fldChar w:fldCharType="end"/>
        </w:r>
      </w:ins>
    </w:p>
    <w:p>
      <w:pPr>
        <w:pStyle w:val="25"/>
        <w:tabs>
          <w:tab w:val="right" w:leader="dot" w:pos="8788"/>
        </w:tabs>
        <w:rPr>
          <w:ins w:id="590" w:author="Huy Nguyễn Hữu" w:date="2024-05-19T18:01:05Z"/>
        </w:rPr>
      </w:pPr>
      <w:ins w:id="591" w:author="Huy Nguyễn Hữu" w:date="2024-05-19T18:01:05Z">
        <w:r>
          <w:rPr/>
          <w:fldChar w:fldCharType="begin"/>
        </w:r>
      </w:ins>
      <w:ins w:id="592" w:author="Huy Nguyễn Hữu" w:date="2024-05-19T18:01:05Z">
        <w:r>
          <w:rPr/>
          <w:instrText xml:space="preserve"> HYPERLINK \l _Toc180 </w:instrText>
        </w:r>
      </w:ins>
      <w:ins w:id="593" w:author="Huy Nguyễn Hữu" w:date="2024-05-19T18:01:05Z">
        <w:r>
          <w:rPr/>
          <w:fldChar w:fldCharType="separate"/>
        </w:r>
      </w:ins>
      <w:ins w:id="594" w:author="Huy Nguyễn Hữu" w:date="2024-05-19T18:01:05Z">
        <w:r>
          <w:rPr>
            <w:rFonts w:hint="default"/>
          </w:rPr>
          <w:t xml:space="preserve">3.1.4.26 </w:t>
        </w:r>
      </w:ins>
      <w:ins w:id="595" w:author="Huy Nguyễn Hữu" w:date="2024-05-19T18:01:05Z">
        <w:r>
          <w:rPr>
            <w:rFonts w:hint="default"/>
            <w:lang w:val="en-US"/>
          </w:rPr>
          <w:t>X</w:t>
        </w:r>
      </w:ins>
      <w:ins w:id="596" w:author="Huy Nguyễn Hữu" w:date="2024-05-19T18:01:05Z">
        <w:r>
          <w:rPr/>
          <w:t>oá tin nhắn</w:t>
        </w:r>
        <w:r>
          <w:rPr/>
          <w:tab/>
        </w:r>
      </w:ins>
      <w:ins w:id="597" w:author="Huy Nguyễn Hữu" w:date="2024-05-19T18:01:05Z">
        <w:r>
          <w:rPr/>
          <w:fldChar w:fldCharType="begin"/>
        </w:r>
      </w:ins>
      <w:ins w:id="598" w:author="Huy Nguyễn Hữu" w:date="2024-05-19T18:01:05Z">
        <w:r>
          <w:rPr/>
          <w:instrText xml:space="preserve"> PAGEREF _Toc180 \h </w:instrText>
        </w:r>
      </w:ins>
      <w:ins w:id="599" w:author="Huy Nguyễn Hữu" w:date="2024-05-19T18:01:05Z">
        <w:r>
          <w:rPr/>
          <w:fldChar w:fldCharType="separate"/>
        </w:r>
      </w:ins>
      <w:ins w:id="600" w:author="Huy Nguyễn Hữu" w:date="2024-05-19T18:01:06Z">
        <w:r>
          <w:rPr/>
          <w:t>87</w:t>
        </w:r>
      </w:ins>
      <w:ins w:id="601" w:author="Huy Nguyễn Hữu" w:date="2024-05-19T18:01:05Z">
        <w:r>
          <w:rPr/>
          <w:fldChar w:fldCharType="end"/>
        </w:r>
      </w:ins>
      <w:ins w:id="602" w:author="Huy Nguyễn Hữu" w:date="2024-05-19T18:01:05Z">
        <w:r>
          <w:rPr/>
          <w:fldChar w:fldCharType="end"/>
        </w:r>
      </w:ins>
    </w:p>
    <w:p>
      <w:pPr>
        <w:pStyle w:val="25"/>
        <w:tabs>
          <w:tab w:val="right" w:leader="dot" w:pos="8788"/>
        </w:tabs>
        <w:rPr>
          <w:ins w:id="603" w:author="Huy Nguyễn Hữu" w:date="2024-05-19T18:01:05Z"/>
        </w:rPr>
      </w:pPr>
      <w:ins w:id="604" w:author="Huy Nguyễn Hữu" w:date="2024-05-19T18:01:05Z">
        <w:r>
          <w:rPr/>
          <w:fldChar w:fldCharType="begin"/>
        </w:r>
      </w:ins>
      <w:ins w:id="605" w:author="Huy Nguyễn Hữu" w:date="2024-05-19T18:01:05Z">
        <w:r>
          <w:rPr/>
          <w:instrText xml:space="preserve"> HYPERLINK \l _Toc30987 </w:instrText>
        </w:r>
      </w:ins>
      <w:ins w:id="606" w:author="Huy Nguyễn Hữu" w:date="2024-05-19T18:01:05Z">
        <w:r>
          <w:rPr/>
          <w:fldChar w:fldCharType="separate"/>
        </w:r>
      </w:ins>
      <w:ins w:id="607" w:author="Huy Nguyễn Hữu" w:date="2024-05-19T18:01:05Z">
        <w:r>
          <w:rPr>
            <w:rFonts w:hint="default"/>
          </w:rPr>
          <w:t xml:space="preserve">3.1.4.27 </w:t>
        </w:r>
      </w:ins>
      <w:ins w:id="608" w:author="Huy Nguyễn Hữu" w:date="2024-05-19T18:01:05Z">
        <w:r>
          <w:rPr>
            <w:rFonts w:hint="default"/>
            <w:lang w:val="en-US"/>
          </w:rPr>
          <w:t>G</w:t>
        </w:r>
      </w:ins>
      <w:ins w:id="609" w:author="Huy Nguyễn Hữu" w:date="2024-05-19T18:01:05Z">
        <w:r>
          <w:rPr/>
          <w:t>ửi biểu cảm</w:t>
        </w:r>
        <w:r>
          <w:rPr/>
          <w:tab/>
        </w:r>
      </w:ins>
      <w:ins w:id="610" w:author="Huy Nguyễn Hữu" w:date="2024-05-19T18:01:05Z">
        <w:r>
          <w:rPr/>
          <w:fldChar w:fldCharType="begin"/>
        </w:r>
      </w:ins>
      <w:ins w:id="611" w:author="Huy Nguyễn Hữu" w:date="2024-05-19T18:01:05Z">
        <w:r>
          <w:rPr/>
          <w:instrText xml:space="preserve"> PAGEREF _Toc30987 \h </w:instrText>
        </w:r>
      </w:ins>
      <w:ins w:id="612" w:author="Huy Nguyễn Hữu" w:date="2024-05-19T18:01:05Z">
        <w:r>
          <w:rPr/>
          <w:fldChar w:fldCharType="separate"/>
        </w:r>
      </w:ins>
      <w:ins w:id="613" w:author="Huy Nguyễn Hữu" w:date="2024-05-19T18:01:06Z">
        <w:r>
          <w:rPr/>
          <w:t>89</w:t>
        </w:r>
      </w:ins>
      <w:ins w:id="614" w:author="Huy Nguyễn Hữu" w:date="2024-05-19T18:01:05Z">
        <w:r>
          <w:rPr/>
          <w:fldChar w:fldCharType="end"/>
        </w:r>
      </w:ins>
      <w:ins w:id="615" w:author="Huy Nguyễn Hữu" w:date="2024-05-19T18:01:05Z">
        <w:r>
          <w:rPr/>
          <w:fldChar w:fldCharType="end"/>
        </w:r>
      </w:ins>
    </w:p>
    <w:p>
      <w:pPr>
        <w:pStyle w:val="25"/>
        <w:tabs>
          <w:tab w:val="right" w:leader="dot" w:pos="8788"/>
        </w:tabs>
        <w:rPr>
          <w:ins w:id="616" w:author="Huy Nguyễn Hữu" w:date="2024-05-19T18:01:05Z"/>
        </w:rPr>
      </w:pPr>
      <w:ins w:id="617" w:author="Huy Nguyễn Hữu" w:date="2024-05-19T18:01:05Z">
        <w:r>
          <w:rPr/>
          <w:fldChar w:fldCharType="begin"/>
        </w:r>
      </w:ins>
      <w:ins w:id="618" w:author="Huy Nguyễn Hữu" w:date="2024-05-19T18:01:05Z">
        <w:r>
          <w:rPr/>
          <w:instrText xml:space="preserve"> HYPERLINK \l _Toc7025 </w:instrText>
        </w:r>
      </w:ins>
      <w:ins w:id="619" w:author="Huy Nguyễn Hữu" w:date="2024-05-19T18:01:05Z">
        <w:r>
          <w:rPr/>
          <w:fldChar w:fldCharType="separate"/>
        </w:r>
      </w:ins>
      <w:ins w:id="620" w:author="Huy Nguyễn Hữu" w:date="2024-05-19T18:01:05Z">
        <w:r>
          <w:rPr>
            <w:rFonts w:hint="default"/>
          </w:rPr>
          <w:t xml:space="preserve">3.1.4.28 </w:t>
        </w:r>
      </w:ins>
      <w:ins w:id="621" w:author="Huy Nguyễn Hữu" w:date="2024-05-19T18:01:05Z">
        <w:r>
          <w:rPr>
            <w:rFonts w:hint="default"/>
            <w:lang w:val="en-US"/>
          </w:rPr>
          <w:t>C</w:t>
        </w:r>
      </w:ins>
      <w:ins w:id="622" w:author="Huy Nguyễn Hữu" w:date="2024-05-19T18:01:05Z">
        <w:r>
          <w:rPr/>
          <w:t>huyển tiếp tin nhắn</w:t>
        </w:r>
        <w:r>
          <w:rPr/>
          <w:tab/>
        </w:r>
      </w:ins>
      <w:ins w:id="623" w:author="Huy Nguyễn Hữu" w:date="2024-05-19T18:01:05Z">
        <w:r>
          <w:rPr/>
          <w:fldChar w:fldCharType="begin"/>
        </w:r>
      </w:ins>
      <w:ins w:id="624" w:author="Huy Nguyễn Hữu" w:date="2024-05-19T18:01:05Z">
        <w:r>
          <w:rPr/>
          <w:instrText xml:space="preserve"> PAGEREF _Toc7025 \h </w:instrText>
        </w:r>
      </w:ins>
      <w:ins w:id="625" w:author="Huy Nguyễn Hữu" w:date="2024-05-19T18:01:05Z">
        <w:r>
          <w:rPr/>
          <w:fldChar w:fldCharType="separate"/>
        </w:r>
      </w:ins>
      <w:ins w:id="626" w:author="Huy Nguyễn Hữu" w:date="2024-05-19T18:01:06Z">
        <w:r>
          <w:rPr/>
          <w:t>91</w:t>
        </w:r>
      </w:ins>
      <w:ins w:id="627" w:author="Huy Nguyễn Hữu" w:date="2024-05-19T18:01:05Z">
        <w:r>
          <w:rPr/>
          <w:fldChar w:fldCharType="end"/>
        </w:r>
      </w:ins>
      <w:ins w:id="628" w:author="Huy Nguyễn Hữu" w:date="2024-05-19T18:01:05Z">
        <w:r>
          <w:rPr/>
          <w:fldChar w:fldCharType="end"/>
        </w:r>
      </w:ins>
    </w:p>
    <w:p>
      <w:pPr>
        <w:pStyle w:val="25"/>
        <w:tabs>
          <w:tab w:val="right" w:leader="dot" w:pos="8788"/>
        </w:tabs>
        <w:rPr>
          <w:ins w:id="629" w:author="Huy Nguyễn Hữu" w:date="2024-05-19T18:01:05Z"/>
        </w:rPr>
      </w:pPr>
      <w:ins w:id="630" w:author="Huy Nguyễn Hữu" w:date="2024-05-19T18:01:05Z">
        <w:r>
          <w:rPr/>
          <w:fldChar w:fldCharType="begin"/>
        </w:r>
      </w:ins>
      <w:ins w:id="631" w:author="Huy Nguyễn Hữu" w:date="2024-05-19T18:01:05Z">
        <w:r>
          <w:rPr/>
          <w:instrText xml:space="preserve"> HYPERLINK \l _Toc6189 </w:instrText>
        </w:r>
      </w:ins>
      <w:ins w:id="632" w:author="Huy Nguyễn Hữu" w:date="2024-05-19T18:01:05Z">
        <w:r>
          <w:rPr/>
          <w:fldChar w:fldCharType="separate"/>
        </w:r>
      </w:ins>
      <w:ins w:id="633" w:author="Huy Nguyễn Hữu" w:date="2024-05-19T18:01:05Z">
        <w:r>
          <w:rPr>
            <w:rFonts w:hint="default"/>
          </w:rPr>
          <w:t xml:space="preserve">3.1.4.29 </w:t>
        </w:r>
      </w:ins>
      <w:ins w:id="634" w:author="Huy Nguyễn Hữu" w:date="2024-05-19T18:01:05Z">
        <w:r>
          <w:rPr>
            <w:rFonts w:hint="default"/>
            <w:lang w:val="en-US"/>
          </w:rPr>
          <w:t>Tag</w:t>
        </w:r>
      </w:ins>
      <w:ins w:id="635" w:author="Huy Nguyễn Hữu" w:date="2024-05-19T18:01:05Z">
        <w:r>
          <w:rPr/>
          <w:tab/>
        </w:r>
      </w:ins>
      <w:ins w:id="636" w:author="Huy Nguyễn Hữu" w:date="2024-05-19T18:01:05Z">
        <w:r>
          <w:rPr/>
          <w:fldChar w:fldCharType="begin"/>
        </w:r>
      </w:ins>
      <w:ins w:id="637" w:author="Huy Nguyễn Hữu" w:date="2024-05-19T18:01:05Z">
        <w:r>
          <w:rPr/>
          <w:instrText xml:space="preserve"> PAGEREF _Toc6189 \h </w:instrText>
        </w:r>
      </w:ins>
      <w:ins w:id="638" w:author="Huy Nguyễn Hữu" w:date="2024-05-19T18:01:05Z">
        <w:r>
          <w:rPr/>
          <w:fldChar w:fldCharType="separate"/>
        </w:r>
      </w:ins>
      <w:ins w:id="639" w:author="Huy Nguyễn Hữu" w:date="2024-05-19T18:01:06Z">
        <w:r>
          <w:rPr/>
          <w:t>93</w:t>
        </w:r>
      </w:ins>
      <w:ins w:id="640" w:author="Huy Nguyễn Hữu" w:date="2024-05-19T18:01:05Z">
        <w:r>
          <w:rPr/>
          <w:fldChar w:fldCharType="end"/>
        </w:r>
      </w:ins>
      <w:ins w:id="641" w:author="Huy Nguyễn Hữu" w:date="2024-05-19T18:01:05Z">
        <w:r>
          <w:rPr/>
          <w:fldChar w:fldCharType="end"/>
        </w:r>
      </w:ins>
    </w:p>
    <w:p>
      <w:pPr>
        <w:pStyle w:val="25"/>
        <w:tabs>
          <w:tab w:val="right" w:leader="dot" w:pos="8788"/>
        </w:tabs>
        <w:rPr>
          <w:ins w:id="642" w:author="Huy Nguyễn Hữu" w:date="2024-05-19T18:01:05Z"/>
        </w:rPr>
      </w:pPr>
      <w:ins w:id="643" w:author="Huy Nguyễn Hữu" w:date="2024-05-19T18:01:05Z">
        <w:r>
          <w:rPr/>
          <w:fldChar w:fldCharType="begin"/>
        </w:r>
      </w:ins>
      <w:ins w:id="644" w:author="Huy Nguyễn Hữu" w:date="2024-05-19T18:01:05Z">
        <w:r>
          <w:rPr/>
          <w:instrText xml:space="preserve"> HYPERLINK \l _Toc9123 </w:instrText>
        </w:r>
      </w:ins>
      <w:ins w:id="645" w:author="Huy Nguyễn Hữu" w:date="2024-05-19T18:01:05Z">
        <w:r>
          <w:rPr/>
          <w:fldChar w:fldCharType="separate"/>
        </w:r>
      </w:ins>
      <w:ins w:id="646" w:author="Huy Nguyễn Hữu" w:date="2024-05-19T18:01:05Z">
        <w:r>
          <w:rPr>
            <w:rFonts w:hint="default"/>
          </w:rPr>
          <w:t xml:space="preserve">3.1.4.30 </w:t>
        </w:r>
      </w:ins>
      <w:ins w:id="647" w:author="Huy Nguyễn Hữu" w:date="2024-05-19T18:01:05Z">
        <w:r>
          <w:rPr>
            <w:rFonts w:hint="default"/>
            <w:szCs w:val="26"/>
            <w:lang w:val="en-US"/>
          </w:rPr>
          <w:t>T</w:t>
        </w:r>
      </w:ins>
      <w:ins w:id="648" w:author="Huy Nguyễn Hữu" w:date="2024-05-19T18:01:05Z">
        <w:r>
          <w:rPr>
            <w:szCs w:val="26"/>
          </w:rPr>
          <w:t>ìm kiếm bạn bè</w:t>
        </w:r>
      </w:ins>
      <w:ins w:id="649" w:author="Huy Nguyễn Hữu" w:date="2024-05-19T18:01:05Z">
        <w:r>
          <w:rPr/>
          <w:tab/>
        </w:r>
      </w:ins>
      <w:ins w:id="650" w:author="Huy Nguyễn Hữu" w:date="2024-05-19T18:01:05Z">
        <w:r>
          <w:rPr/>
          <w:fldChar w:fldCharType="begin"/>
        </w:r>
      </w:ins>
      <w:ins w:id="651" w:author="Huy Nguyễn Hữu" w:date="2024-05-19T18:01:05Z">
        <w:r>
          <w:rPr/>
          <w:instrText xml:space="preserve"> PAGEREF _Toc9123 \h </w:instrText>
        </w:r>
      </w:ins>
      <w:ins w:id="652" w:author="Huy Nguyễn Hữu" w:date="2024-05-19T18:01:05Z">
        <w:r>
          <w:rPr/>
          <w:fldChar w:fldCharType="separate"/>
        </w:r>
      </w:ins>
      <w:ins w:id="653" w:author="Huy Nguyễn Hữu" w:date="2024-05-19T18:01:06Z">
        <w:r>
          <w:rPr/>
          <w:t>95</w:t>
        </w:r>
      </w:ins>
      <w:ins w:id="654" w:author="Huy Nguyễn Hữu" w:date="2024-05-19T18:01:05Z">
        <w:r>
          <w:rPr/>
          <w:fldChar w:fldCharType="end"/>
        </w:r>
      </w:ins>
      <w:ins w:id="655" w:author="Huy Nguyễn Hữu" w:date="2024-05-19T18:01:05Z">
        <w:r>
          <w:rPr/>
          <w:fldChar w:fldCharType="end"/>
        </w:r>
      </w:ins>
    </w:p>
    <w:p>
      <w:pPr>
        <w:pStyle w:val="25"/>
        <w:tabs>
          <w:tab w:val="right" w:leader="dot" w:pos="8788"/>
        </w:tabs>
        <w:rPr>
          <w:ins w:id="656" w:author="Huy Nguyễn Hữu" w:date="2024-05-19T18:01:05Z"/>
        </w:rPr>
      </w:pPr>
      <w:ins w:id="657" w:author="Huy Nguyễn Hữu" w:date="2024-05-19T18:01:05Z">
        <w:r>
          <w:rPr/>
          <w:fldChar w:fldCharType="begin"/>
        </w:r>
      </w:ins>
      <w:ins w:id="658" w:author="Huy Nguyễn Hữu" w:date="2024-05-19T18:01:05Z">
        <w:r>
          <w:rPr/>
          <w:instrText xml:space="preserve"> HYPERLINK \l _Toc13299 </w:instrText>
        </w:r>
      </w:ins>
      <w:ins w:id="659" w:author="Huy Nguyễn Hữu" w:date="2024-05-19T18:01:05Z">
        <w:r>
          <w:rPr/>
          <w:fldChar w:fldCharType="separate"/>
        </w:r>
      </w:ins>
      <w:ins w:id="660" w:author="Huy Nguyễn Hữu" w:date="2024-05-19T18:01:05Z">
        <w:r>
          <w:rPr>
            <w:rFonts w:hint="default"/>
          </w:rPr>
          <w:t xml:space="preserve">3.1.4.31 </w:t>
        </w:r>
      </w:ins>
      <w:ins w:id="661" w:author="Huy Nguyễn Hữu" w:date="2024-05-19T18:01:05Z">
        <w:r>
          <w:rPr>
            <w:iCs/>
            <w:szCs w:val="26"/>
          </w:rPr>
          <w:t>Gửi yêu cầu kết bạn</w:t>
        </w:r>
      </w:ins>
      <w:ins w:id="662" w:author="Huy Nguyễn Hữu" w:date="2024-05-19T18:01:05Z">
        <w:r>
          <w:rPr/>
          <w:tab/>
        </w:r>
      </w:ins>
      <w:ins w:id="663" w:author="Huy Nguyễn Hữu" w:date="2024-05-19T18:01:05Z">
        <w:r>
          <w:rPr/>
          <w:fldChar w:fldCharType="begin"/>
        </w:r>
      </w:ins>
      <w:ins w:id="664" w:author="Huy Nguyễn Hữu" w:date="2024-05-19T18:01:05Z">
        <w:r>
          <w:rPr/>
          <w:instrText xml:space="preserve"> PAGEREF _Toc13299 \h </w:instrText>
        </w:r>
      </w:ins>
      <w:ins w:id="665" w:author="Huy Nguyễn Hữu" w:date="2024-05-19T18:01:05Z">
        <w:r>
          <w:rPr/>
          <w:fldChar w:fldCharType="separate"/>
        </w:r>
      </w:ins>
      <w:ins w:id="666" w:author="Huy Nguyễn Hữu" w:date="2024-05-19T18:01:06Z">
        <w:r>
          <w:rPr/>
          <w:t>96</w:t>
        </w:r>
      </w:ins>
      <w:ins w:id="667" w:author="Huy Nguyễn Hữu" w:date="2024-05-19T18:01:05Z">
        <w:r>
          <w:rPr/>
          <w:fldChar w:fldCharType="end"/>
        </w:r>
      </w:ins>
      <w:ins w:id="668" w:author="Huy Nguyễn Hữu" w:date="2024-05-19T18:01:05Z">
        <w:r>
          <w:rPr/>
          <w:fldChar w:fldCharType="end"/>
        </w:r>
      </w:ins>
    </w:p>
    <w:p>
      <w:pPr>
        <w:pStyle w:val="25"/>
        <w:tabs>
          <w:tab w:val="right" w:leader="dot" w:pos="8788"/>
        </w:tabs>
        <w:rPr>
          <w:ins w:id="669" w:author="Huy Nguyễn Hữu" w:date="2024-05-19T18:01:05Z"/>
        </w:rPr>
      </w:pPr>
      <w:ins w:id="670" w:author="Huy Nguyễn Hữu" w:date="2024-05-19T18:01:05Z">
        <w:r>
          <w:rPr/>
          <w:fldChar w:fldCharType="begin"/>
        </w:r>
      </w:ins>
      <w:ins w:id="671" w:author="Huy Nguyễn Hữu" w:date="2024-05-19T18:01:05Z">
        <w:r>
          <w:rPr/>
          <w:instrText xml:space="preserve"> HYPERLINK \l _Toc989 </w:instrText>
        </w:r>
      </w:ins>
      <w:ins w:id="672" w:author="Huy Nguyễn Hữu" w:date="2024-05-19T18:01:05Z">
        <w:r>
          <w:rPr/>
          <w:fldChar w:fldCharType="separate"/>
        </w:r>
      </w:ins>
      <w:ins w:id="673" w:author="Huy Nguyễn Hữu" w:date="2024-05-19T18:01:05Z">
        <w:r>
          <w:rPr>
            <w:rFonts w:hint="default"/>
          </w:rPr>
          <w:t xml:space="preserve">3.1.4.32 </w:t>
        </w:r>
      </w:ins>
      <w:ins w:id="674" w:author="Huy Nguyễn Hữu" w:date="2024-05-19T18:01:05Z">
        <w:r>
          <w:rPr>
            <w:iCs/>
            <w:szCs w:val="26"/>
          </w:rPr>
          <w:t>Xóa yêu cầu kết bạn</w:t>
        </w:r>
      </w:ins>
      <w:ins w:id="675" w:author="Huy Nguyễn Hữu" w:date="2024-05-19T18:01:05Z">
        <w:r>
          <w:rPr/>
          <w:tab/>
        </w:r>
      </w:ins>
      <w:ins w:id="676" w:author="Huy Nguyễn Hữu" w:date="2024-05-19T18:01:05Z">
        <w:r>
          <w:rPr/>
          <w:fldChar w:fldCharType="begin"/>
        </w:r>
      </w:ins>
      <w:ins w:id="677" w:author="Huy Nguyễn Hữu" w:date="2024-05-19T18:01:05Z">
        <w:r>
          <w:rPr/>
          <w:instrText xml:space="preserve"> PAGEREF _Toc989 \h </w:instrText>
        </w:r>
      </w:ins>
      <w:ins w:id="678" w:author="Huy Nguyễn Hữu" w:date="2024-05-19T18:01:05Z">
        <w:r>
          <w:rPr/>
          <w:fldChar w:fldCharType="separate"/>
        </w:r>
      </w:ins>
      <w:ins w:id="679" w:author="Huy Nguyễn Hữu" w:date="2024-05-19T18:01:06Z">
        <w:r>
          <w:rPr/>
          <w:t>98</w:t>
        </w:r>
      </w:ins>
      <w:ins w:id="680" w:author="Huy Nguyễn Hữu" w:date="2024-05-19T18:01:05Z">
        <w:r>
          <w:rPr/>
          <w:fldChar w:fldCharType="end"/>
        </w:r>
      </w:ins>
      <w:ins w:id="681" w:author="Huy Nguyễn Hữu" w:date="2024-05-19T18:01:05Z">
        <w:r>
          <w:rPr/>
          <w:fldChar w:fldCharType="end"/>
        </w:r>
      </w:ins>
    </w:p>
    <w:p>
      <w:pPr>
        <w:pStyle w:val="25"/>
        <w:tabs>
          <w:tab w:val="right" w:leader="dot" w:pos="8788"/>
        </w:tabs>
        <w:rPr>
          <w:ins w:id="682" w:author="Huy Nguyễn Hữu" w:date="2024-05-19T18:01:05Z"/>
        </w:rPr>
      </w:pPr>
      <w:ins w:id="683" w:author="Huy Nguyễn Hữu" w:date="2024-05-19T18:01:05Z">
        <w:r>
          <w:rPr/>
          <w:fldChar w:fldCharType="begin"/>
        </w:r>
      </w:ins>
      <w:ins w:id="684" w:author="Huy Nguyễn Hữu" w:date="2024-05-19T18:01:05Z">
        <w:r>
          <w:rPr/>
          <w:instrText xml:space="preserve"> HYPERLINK \l _Toc1725 </w:instrText>
        </w:r>
      </w:ins>
      <w:ins w:id="685" w:author="Huy Nguyễn Hữu" w:date="2024-05-19T18:01:05Z">
        <w:r>
          <w:rPr/>
          <w:fldChar w:fldCharType="separate"/>
        </w:r>
      </w:ins>
      <w:ins w:id="686" w:author="Huy Nguyễn Hữu" w:date="2024-05-19T18:01:05Z">
        <w:r>
          <w:rPr>
            <w:rFonts w:hint="default"/>
          </w:rPr>
          <w:t xml:space="preserve">3.1.4.33 </w:t>
        </w:r>
      </w:ins>
      <w:ins w:id="687" w:author="Huy Nguyễn Hữu" w:date="2024-05-19T18:01:05Z">
        <w:r>
          <w:rPr>
            <w:iCs/>
            <w:szCs w:val="26"/>
          </w:rPr>
          <w:t>Chấp nhận yêu cầu kết bạn</w:t>
        </w:r>
      </w:ins>
      <w:ins w:id="688" w:author="Huy Nguyễn Hữu" w:date="2024-05-19T18:01:05Z">
        <w:r>
          <w:rPr/>
          <w:tab/>
        </w:r>
      </w:ins>
      <w:ins w:id="689" w:author="Huy Nguyễn Hữu" w:date="2024-05-19T18:01:05Z">
        <w:r>
          <w:rPr/>
          <w:fldChar w:fldCharType="begin"/>
        </w:r>
      </w:ins>
      <w:ins w:id="690" w:author="Huy Nguyễn Hữu" w:date="2024-05-19T18:01:05Z">
        <w:r>
          <w:rPr/>
          <w:instrText xml:space="preserve"> PAGEREF _Toc1725 \h </w:instrText>
        </w:r>
      </w:ins>
      <w:ins w:id="691" w:author="Huy Nguyễn Hữu" w:date="2024-05-19T18:01:05Z">
        <w:r>
          <w:rPr/>
          <w:fldChar w:fldCharType="separate"/>
        </w:r>
      </w:ins>
      <w:ins w:id="692" w:author="Huy Nguyễn Hữu" w:date="2024-05-19T18:01:06Z">
        <w:r>
          <w:rPr/>
          <w:t>100</w:t>
        </w:r>
      </w:ins>
      <w:ins w:id="693" w:author="Huy Nguyễn Hữu" w:date="2024-05-19T18:01:05Z">
        <w:r>
          <w:rPr/>
          <w:fldChar w:fldCharType="end"/>
        </w:r>
      </w:ins>
      <w:ins w:id="694" w:author="Huy Nguyễn Hữu" w:date="2024-05-19T18:01:05Z">
        <w:r>
          <w:rPr/>
          <w:fldChar w:fldCharType="end"/>
        </w:r>
      </w:ins>
    </w:p>
    <w:p>
      <w:pPr>
        <w:pStyle w:val="25"/>
        <w:tabs>
          <w:tab w:val="right" w:leader="dot" w:pos="8788"/>
        </w:tabs>
        <w:rPr>
          <w:ins w:id="695" w:author="Huy Nguyễn Hữu" w:date="2024-05-19T18:01:05Z"/>
        </w:rPr>
      </w:pPr>
      <w:ins w:id="696" w:author="Huy Nguyễn Hữu" w:date="2024-05-19T18:01:05Z">
        <w:r>
          <w:rPr/>
          <w:fldChar w:fldCharType="begin"/>
        </w:r>
      </w:ins>
      <w:ins w:id="697" w:author="Huy Nguyễn Hữu" w:date="2024-05-19T18:01:05Z">
        <w:r>
          <w:rPr/>
          <w:instrText xml:space="preserve"> HYPERLINK \l _Toc1718 </w:instrText>
        </w:r>
      </w:ins>
      <w:ins w:id="698" w:author="Huy Nguyễn Hữu" w:date="2024-05-19T18:01:05Z">
        <w:r>
          <w:rPr/>
          <w:fldChar w:fldCharType="separate"/>
        </w:r>
      </w:ins>
      <w:ins w:id="699" w:author="Huy Nguyễn Hữu" w:date="2024-05-19T18:01:05Z">
        <w:r>
          <w:rPr>
            <w:rFonts w:hint="default"/>
          </w:rPr>
          <w:t xml:space="preserve">3.1.4.34 </w:t>
        </w:r>
      </w:ins>
      <w:ins w:id="700" w:author="Huy Nguyễn Hữu" w:date="2024-05-19T18:01:05Z">
        <w:r>
          <w:rPr>
            <w:iCs/>
            <w:szCs w:val="26"/>
          </w:rPr>
          <w:t>Từ chối yêu cầu kết bạn</w:t>
        </w:r>
      </w:ins>
      <w:ins w:id="701" w:author="Huy Nguyễn Hữu" w:date="2024-05-19T18:01:05Z">
        <w:r>
          <w:rPr/>
          <w:tab/>
        </w:r>
      </w:ins>
      <w:ins w:id="702" w:author="Huy Nguyễn Hữu" w:date="2024-05-19T18:01:05Z">
        <w:r>
          <w:rPr/>
          <w:fldChar w:fldCharType="begin"/>
        </w:r>
      </w:ins>
      <w:ins w:id="703" w:author="Huy Nguyễn Hữu" w:date="2024-05-19T18:01:05Z">
        <w:r>
          <w:rPr/>
          <w:instrText xml:space="preserve"> PAGEREF _Toc1718 \h </w:instrText>
        </w:r>
      </w:ins>
      <w:ins w:id="704" w:author="Huy Nguyễn Hữu" w:date="2024-05-19T18:01:05Z">
        <w:r>
          <w:rPr/>
          <w:fldChar w:fldCharType="separate"/>
        </w:r>
      </w:ins>
      <w:ins w:id="705" w:author="Huy Nguyễn Hữu" w:date="2024-05-19T18:01:06Z">
        <w:r>
          <w:rPr/>
          <w:t>102</w:t>
        </w:r>
      </w:ins>
      <w:ins w:id="706" w:author="Huy Nguyễn Hữu" w:date="2024-05-19T18:01:05Z">
        <w:r>
          <w:rPr/>
          <w:fldChar w:fldCharType="end"/>
        </w:r>
      </w:ins>
      <w:ins w:id="707" w:author="Huy Nguyễn Hữu" w:date="2024-05-19T18:01:05Z">
        <w:r>
          <w:rPr/>
          <w:fldChar w:fldCharType="end"/>
        </w:r>
      </w:ins>
    </w:p>
    <w:p>
      <w:pPr>
        <w:pStyle w:val="25"/>
        <w:tabs>
          <w:tab w:val="right" w:leader="dot" w:pos="8788"/>
        </w:tabs>
        <w:rPr>
          <w:ins w:id="708" w:author="Huy Nguyễn Hữu" w:date="2024-05-19T18:01:05Z"/>
        </w:rPr>
      </w:pPr>
      <w:ins w:id="709" w:author="Huy Nguyễn Hữu" w:date="2024-05-19T18:01:05Z">
        <w:r>
          <w:rPr/>
          <w:fldChar w:fldCharType="begin"/>
        </w:r>
      </w:ins>
      <w:ins w:id="710" w:author="Huy Nguyễn Hữu" w:date="2024-05-19T18:01:05Z">
        <w:r>
          <w:rPr/>
          <w:instrText xml:space="preserve"> HYPERLINK \l _Toc2994 </w:instrText>
        </w:r>
      </w:ins>
      <w:ins w:id="711" w:author="Huy Nguyễn Hữu" w:date="2024-05-19T18:01:05Z">
        <w:r>
          <w:rPr/>
          <w:fldChar w:fldCharType="separate"/>
        </w:r>
      </w:ins>
      <w:ins w:id="712" w:author="Huy Nguyễn Hữu" w:date="2024-05-19T18:01:05Z">
        <w:r>
          <w:rPr>
            <w:rFonts w:hint="default"/>
          </w:rPr>
          <w:t xml:space="preserve">3.1.4.35 </w:t>
        </w:r>
      </w:ins>
      <w:ins w:id="713" w:author="Huy Nguyễn Hữu" w:date="2024-05-19T18:01:05Z">
        <w:r>
          <w:rPr>
            <w:iCs/>
            <w:szCs w:val="26"/>
          </w:rPr>
          <w:t>Xóa kết bạn</w:t>
        </w:r>
      </w:ins>
      <w:ins w:id="714" w:author="Huy Nguyễn Hữu" w:date="2024-05-19T18:01:05Z">
        <w:r>
          <w:rPr/>
          <w:tab/>
        </w:r>
      </w:ins>
      <w:ins w:id="715" w:author="Huy Nguyễn Hữu" w:date="2024-05-19T18:01:05Z">
        <w:r>
          <w:rPr/>
          <w:fldChar w:fldCharType="begin"/>
        </w:r>
      </w:ins>
      <w:ins w:id="716" w:author="Huy Nguyễn Hữu" w:date="2024-05-19T18:01:05Z">
        <w:r>
          <w:rPr/>
          <w:instrText xml:space="preserve"> PAGEREF _Toc2994 \h </w:instrText>
        </w:r>
      </w:ins>
      <w:ins w:id="717" w:author="Huy Nguyễn Hữu" w:date="2024-05-19T18:01:05Z">
        <w:r>
          <w:rPr/>
          <w:fldChar w:fldCharType="separate"/>
        </w:r>
      </w:ins>
      <w:ins w:id="718" w:author="Huy Nguyễn Hữu" w:date="2024-05-19T18:01:06Z">
        <w:r>
          <w:rPr/>
          <w:t>104</w:t>
        </w:r>
      </w:ins>
      <w:ins w:id="719" w:author="Huy Nguyễn Hữu" w:date="2024-05-19T18:01:05Z">
        <w:r>
          <w:rPr/>
          <w:fldChar w:fldCharType="end"/>
        </w:r>
      </w:ins>
      <w:ins w:id="720" w:author="Huy Nguyễn Hữu" w:date="2024-05-19T18:01:05Z">
        <w:r>
          <w:rPr/>
          <w:fldChar w:fldCharType="end"/>
        </w:r>
      </w:ins>
    </w:p>
    <w:p>
      <w:pPr>
        <w:pStyle w:val="25"/>
        <w:tabs>
          <w:tab w:val="right" w:leader="dot" w:pos="8788"/>
        </w:tabs>
        <w:rPr>
          <w:ins w:id="721" w:author="Huy Nguyễn Hữu" w:date="2024-05-19T18:01:05Z"/>
        </w:rPr>
      </w:pPr>
      <w:ins w:id="722" w:author="Huy Nguyễn Hữu" w:date="2024-05-19T18:01:05Z">
        <w:r>
          <w:rPr/>
          <w:fldChar w:fldCharType="begin"/>
        </w:r>
      </w:ins>
      <w:ins w:id="723" w:author="Huy Nguyễn Hữu" w:date="2024-05-19T18:01:05Z">
        <w:r>
          <w:rPr/>
          <w:instrText xml:space="preserve"> HYPERLINK \l _Toc20980 </w:instrText>
        </w:r>
      </w:ins>
      <w:ins w:id="724" w:author="Huy Nguyễn Hữu" w:date="2024-05-19T18:01:05Z">
        <w:r>
          <w:rPr/>
          <w:fldChar w:fldCharType="separate"/>
        </w:r>
      </w:ins>
      <w:ins w:id="725" w:author="Huy Nguyễn Hữu" w:date="2024-05-19T18:01:05Z">
        <w:r>
          <w:rPr>
            <w:rFonts w:hint="default"/>
          </w:rPr>
          <w:t xml:space="preserve">3.1.4.36 </w:t>
        </w:r>
      </w:ins>
      <w:ins w:id="726" w:author="Huy Nguyễn Hữu" w:date="2024-05-19T18:01:05Z">
        <w:r>
          <w:rPr>
            <w:iCs/>
            <w:szCs w:val="26"/>
          </w:rPr>
          <w:t>Đồng bộ danh bạ</w:t>
        </w:r>
      </w:ins>
      <w:ins w:id="727" w:author="Huy Nguyễn Hữu" w:date="2024-05-19T18:01:05Z">
        <w:r>
          <w:rPr/>
          <w:tab/>
        </w:r>
      </w:ins>
      <w:ins w:id="728" w:author="Huy Nguyễn Hữu" w:date="2024-05-19T18:01:05Z">
        <w:r>
          <w:rPr/>
          <w:fldChar w:fldCharType="begin"/>
        </w:r>
      </w:ins>
      <w:ins w:id="729" w:author="Huy Nguyễn Hữu" w:date="2024-05-19T18:01:05Z">
        <w:r>
          <w:rPr/>
          <w:instrText xml:space="preserve"> PAGEREF _Toc20980 \h </w:instrText>
        </w:r>
      </w:ins>
      <w:ins w:id="730" w:author="Huy Nguyễn Hữu" w:date="2024-05-19T18:01:05Z">
        <w:r>
          <w:rPr/>
          <w:fldChar w:fldCharType="separate"/>
        </w:r>
      </w:ins>
      <w:ins w:id="731" w:author="Huy Nguyễn Hữu" w:date="2024-05-19T18:01:06Z">
        <w:r>
          <w:rPr/>
          <w:t>105</w:t>
        </w:r>
      </w:ins>
      <w:ins w:id="732" w:author="Huy Nguyễn Hữu" w:date="2024-05-19T18:01:05Z">
        <w:r>
          <w:rPr/>
          <w:fldChar w:fldCharType="end"/>
        </w:r>
      </w:ins>
      <w:ins w:id="733" w:author="Huy Nguyễn Hữu" w:date="2024-05-19T18:01:05Z">
        <w:r>
          <w:rPr/>
          <w:fldChar w:fldCharType="end"/>
        </w:r>
      </w:ins>
    </w:p>
    <w:p>
      <w:pPr>
        <w:pStyle w:val="25"/>
        <w:tabs>
          <w:tab w:val="right" w:leader="dot" w:pos="8788"/>
        </w:tabs>
        <w:rPr>
          <w:ins w:id="734" w:author="Huy Nguyễn Hữu" w:date="2024-05-19T18:01:05Z"/>
        </w:rPr>
      </w:pPr>
      <w:ins w:id="735" w:author="Huy Nguyễn Hữu" w:date="2024-05-19T18:01:05Z">
        <w:r>
          <w:rPr/>
          <w:fldChar w:fldCharType="begin"/>
        </w:r>
      </w:ins>
      <w:ins w:id="736" w:author="Huy Nguyễn Hữu" w:date="2024-05-19T18:01:05Z">
        <w:r>
          <w:rPr/>
          <w:instrText xml:space="preserve"> HYPERLINK \l _Toc5048 </w:instrText>
        </w:r>
      </w:ins>
      <w:ins w:id="737" w:author="Huy Nguyễn Hữu" w:date="2024-05-19T18:01:05Z">
        <w:r>
          <w:rPr/>
          <w:fldChar w:fldCharType="separate"/>
        </w:r>
      </w:ins>
      <w:ins w:id="738" w:author="Huy Nguyễn Hữu" w:date="2024-05-19T18:01:05Z">
        <w:r>
          <w:rPr>
            <w:rFonts w:hint="default"/>
          </w:rPr>
          <w:t xml:space="preserve">3.1.4.37 </w:t>
        </w:r>
      </w:ins>
      <w:ins w:id="739" w:author="Huy Nguyễn Hữu" w:date="2024-05-19T18:01:05Z">
        <w:r>
          <w:rPr>
            <w:iCs/>
            <w:szCs w:val="26"/>
          </w:rPr>
          <w:t>Tạo bình chọn</w:t>
        </w:r>
      </w:ins>
      <w:ins w:id="740" w:author="Huy Nguyễn Hữu" w:date="2024-05-19T18:01:05Z">
        <w:r>
          <w:rPr/>
          <w:tab/>
        </w:r>
      </w:ins>
      <w:ins w:id="741" w:author="Huy Nguyễn Hữu" w:date="2024-05-19T18:01:05Z">
        <w:r>
          <w:rPr/>
          <w:fldChar w:fldCharType="begin"/>
        </w:r>
      </w:ins>
      <w:ins w:id="742" w:author="Huy Nguyễn Hữu" w:date="2024-05-19T18:01:05Z">
        <w:r>
          <w:rPr/>
          <w:instrText xml:space="preserve"> PAGEREF _Toc5048 \h </w:instrText>
        </w:r>
      </w:ins>
      <w:ins w:id="743" w:author="Huy Nguyễn Hữu" w:date="2024-05-19T18:01:05Z">
        <w:r>
          <w:rPr/>
          <w:fldChar w:fldCharType="separate"/>
        </w:r>
      </w:ins>
      <w:ins w:id="744" w:author="Huy Nguyễn Hữu" w:date="2024-05-19T18:01:06Z">
        <w:r>
          <w:rPr/>
          <w:t>108</w:t>
        </w:r>
      </w:ins>
      <w:ins w:id="745" w:author="Huy Nguyễn Hữu" w:date="2024-05-19T18:01:05Z">
        <w:r>
          <w:rPr/>
          <w:fldChar w:fldCharType="end"/>
        </w:r>
      </w:ins>
      <w:ins w:id="746" w:author="Huy Nguyễn Hữu" w:date="2024-05-19T18:01:05Z">
        <w:r>
          <w:rPr/>
          <w:fldChar w:fldCharType="end"/>
        </w:r>
      </w:ins>
    </w:p>
    <w:p>
      <w:pPr>
        <w:pStyle w:val="25"/>
        <w:tabs>
          <w:tab w:val="right" w:leader="dot" w:pos="8788"/>
        </w:tabs>
        <w:rPr>
          <w:ins w:id="747" w:author="Huy Nguyễn Hữu" w:date="2024-05-19T18:01:05Z"/>
        </w:rPr>
      </w:pPr>
      <w:ins w:id="748" w:author="Huy Nguyễn Hữu" w:date="2024-05-19T18:01:05Z">
        <w:r>
          <w:rPr/>
          <w:fldChar w:fldCharType="begin"/>
        </w:r>
      </w:ins>
      <w:ins w:id="749" w:author="Huy Nguyễn Hữu" w:date="2024-05-19T18:01:05Z">
        <w:r>
          <w:rPr/>
          <w:instrText xml:space="preserve"> HYPERLINK \l _Toc5182 </w:instrText>
        </w:r>
      </w:ins>
      <w:ins w:id="750" w:author="Huy Nguyễn Hữu" w:date="2024-05-19T18:01:05Z">
        <w:r>
          <w:rPr/>
          <w:fldChar w:fldCharType="separate"/>
        </w:r>
      </w:ins>
      <w:ins w:id="751" w:author="Huy Nguyễn Hữu" w:date="2024-05-19T18:01:05Z">
        <w:r>
          <w:rPr>
            <w:rFonts w:hint="default"/>
          </w:rPr>
          <w:t xml:space="preserve">3.1.4.38 </w:t>
        </w:r>
      </w:ins>
      <w:ins w:id="752" w:author="Huy Nguyễn Hữu" w:date="2024-05-19T18:01:05Z">
        <w:r>
          <w:rPr>
            <w:iCs/>
            <w:szCs w:val="26"/>
          </w:rPr>
          <w:t>Thêm bình chọn</w:t>
        </w:r>
      </w:ins>
      <w:ins w:id="753" w:author="Huy Nguyễn Hữu" w:date="2024-05-19T18:01:05Z">
        <w:r>
          <w:rPr/>
          <w:tab/>
        </w:r>
      </w:ins>
      <w:ins w:id="754" w:author="Huy Nguyễn Hữu" w:date="2024-05-19T18:01:05Z">
        <w:r>
          <w:rPr/>
          <w:fldChar w:fldCharType="begin"/>
        </w:r>
      </w:ins>
      <w:ins w:id="755" w:author="Huy Nguyễn Hữu" w:date="2024-05-19T18:01:05Z">
        <w:r>
          <w:rPr/>
          <w:instrText xml:space="preserve"> PAGEREF _Toc5182 \h </w:instrText>
        </w:r>
      </w:ins>
      <w:ins w:id="756" w:author="Huy Nguyễn Hữu" w:date="2024-05-19T18:01:05Z">
        <w:r>
          <w:rPr/>
          <w:fldChar w:fldCharType="separate"/>
        </w:r>
      </w:ins>
      <w:ins w:id="757" w:author="Huy Nguyễn Hữu" w:date="2024-05-19T18:01:06Z">
        <w:r>
          <w:rPr/>
          <w:t>110</w:t>
        </w:r>
      </w:ins>
      <w:ins w:id="758" w:author="Huy Nguyễn Hữu" w:date="2024-05-19T18:01:05Z">
        <w:r>
          <w:rPr/>
          <w:fldChar w:fldCharType="end"/>
        </w:r>
      </w:ins>
      <w:ins w:id="759" w:author="Huy Nguyễn Hữu" w:date="2024-05-19T18:01:05Z">
        <w:r>
          <w:rPr/>
          <w:fldChar w:fldCharType="end"/>
        </w:r>
      </w:ins>
    </w:p>
    <w:p>
      <w:pPr>
        <w:pStyle w:val="25"/>
        <w:tabs>
          <w:tab w:val="right" w:leader="dot" w:pos="8788"/>
        </w:tabs>
        <w:rPr>
          <w:ins w:id="760" w:author="Huy Nguyễn Hữu" w:date="2024-05-19T18:01:05Z"/>
        </w:rPr>
      </w:pPr>
      <w:ins w:id="761" w:author="Huy Nguyễn Hữu" w:date="2024-05-19T18:01:05Z">
        <w:r>
          <w:rPr/>
          <w:fldChar w:fldCharType="begin"/>
        </w:r>
      </w:ins>
      <w:ins w:id="762" w:author="Huy Nguyễn Hữu" w:date="2024-05-19T18:01:05Z">
        <w:r>
          <w:rPr/>
          <w:instrText xml:space="preserve"> HYPERLINK \l _Toc30440 </w:instrText>
        </w:r>
      </w:ins>
      <w:ins w:id="763" w:author="Huy Nguyễn Hữu" w:date="2024-05-19T18:01:05Z">
        <w:r>
          <w:rPr/>
          <w:fldChar w:fldCharType="separate"/>
        </w:r>
      </w:ins>
      <w:ins w:id="764" w:author="Huy Nguyễn Hữu" w:date="2024-05-19T18:01:05Z">
        <w:r>
          <w:rPr>
            <w:rFonts w:hint="default"/>
            <w:lang w:val="en-US"/>
          </w:rPr>
          <w:t xml:space="preserve">3.1.4.39 </w:t>
        </w:r>
      </w:ins>
      <w:ins w:id="765" w:author="Huy Nguyễn Hữu" w:date="2024-05-19T18:01:05Z">
        <w:r>
          <w:rPr>
            <w:iCs/>
            <w:szCs w:val="26"/>
          </w:rPr>
          <w:t>Xóa bình chọn</w:t>
        </w:r>
      </w:ins>
      <w:ins w:id="766" w:author="Huy Nguyễn Hữu" w:date="2024-05-19T18:01:05Z">
        <w:r>
          <w:rPr/>
          <w:tab/>
        </w:r>
      </w:ins>
      <w:ins w:id="767" w:author="Huy Nguyễn Hữu" w:date="2024-05-19T18:01:05Z">
        <w:r>
          <w:rPr/>
          <w:fldChar w:fldCharType="begin"/>
        </w:r>
      </w:ins>
      <w:ins w:id="768" w:author="Huy Nguyễn Hữu" w:date="2024-05-19T18:01:05Z">
        <w:r>
          <w:rPr/>
          <w:instrText xml:space="preserve"> PAGEREF _Toc30440 \h </w:instrText>
        </w:r>
      </w:ins>
      <w:ins w:id="769" w:author="Huy Nguyễn Hữu" w:date="2024-05-19T18:01:05Z">
        <w:r>
          <w:rPr/>
          <w:fldChar w:fldCharType="separate"/>
        </w:r>
      </w:ins>
      <w:ins w:id="770" w:author="Huy Nguyễn Hữu" w:date="2024-05-19T18:01:06Z">
        <w:r>
          <w:rPr/>
          <w:t>112</w:t>
        </w:r>
      </w:ins>
      <w:ins w:id="771" w:author="Huy Nguyễn Hữu" w:date="2024-05-19T18:01:05Z">
        <w:r>
          <w:rPr/>
          <w:fldChar w:fldCharType="end"/>
        </w:r>
      </w:ins>
      <w:ins w:id="772" w:author="Huy Nguyễn Hữu" w:date="2024-05-19T18:01:05Z">
        <w:r>
          <w:rPr/>
          <w:fldChar w:fldCharType="end"/>
        </w:r>
      </w:ins>
    </w:p>
    <w:p>
      <w:pPr>
        <w:pStyle w:val="25"/>
        <w:tabs>
          <w:tab w:val="right" w:leader="dot" w:pos="8788"/>
        </w:tabs>
        <w:rPr>
          <w:ins w:id="773" w:author="Huy Nguyễn Hữu" w:date="2024-05-19T18:01:05Z"/>
        </w:rPr>
      </w:pPr>
      <w:ins w:id="774" w:author="Huy Nguyễn Hữu" w:date="2024-05-19T18:01:05Z">
        <w:r>
          <w:rPr/>
          <w:fldChar w:fldCharType="begin"/>
        </w:r>
      </w:ins>
      <w:ins w:id="775" w:author="Huy Nguyễn Hữu" w:date="2024-05-19T18:01:05Z">
        <w:r>
          <w:rPr/>
          <w:instrText xml:space="preserve"> HYPERLINK \l _Toc16680 </w:instrText>
        </w:r>
      </w:ins>
      <w:ins w:id="776" w:author="Huy Nguyễn Hữu" w:date="2024-05-19T18:01:05Z">
        <w:r>
          <w:rPr/>
          <w:fldChar w:fldCharType="separate"/>
        </w:r>
      </w:ins>
      <w:ins w:id="777" w:author="Huy Nguyễn Hữu" w:date="2024-05-19T18:01:05Z">
        <w:r>
          <w:rPr>
            <w:rFonts w:hint="default"/>
          </w:rPr>
          <w:t xml:space="preserve">3.1.4.40 </w:t>
        </w:r>
      </w:ins>
      <w:ins w:id="778" w:author="Huy Nguyễn Hữu" w:date="2024-05-19T18:01:05Z">
        <w:r>
          <w:rPr>
            <w:rFonts w:hint="default"/>
            <w:lang w:val="en-US"/>
          </w:rPr>
          <w:t>B</w:t>
        </w:r>
      </w:ins>
      <w:ins w:id="779" w:author="Huy Nguyễn Hữu" w:date="2024-05-19T18:01:05Z">
        <w:r>
          <w:rPr/>
          <w:t>ình chọn</w:t>
        </w:r>
        <w:r>
          <w:rPr/>
          <w:tab/>
        </w:r>
      </w:ins>
      <w:ins w:id="780" w:author="Huy Nguyễn Hữu" w:date="2024-05-19T18:01:05Z">
        <w:r>
          <w:rPr/>
          <w:fldChar w:fldCharType="begin"/>
        </w:r>
      </w:ins>
      <w:ins w:id="781" w:author="Huy Nguyễn Hữu" w:date="2024-05-19T18:01:05Z">
        <w:r>
          <w:rPr/>
          <w:instrText xml:space="preserve"> PAGEREF _Toc16680 \h </w:instrText>
        </w:r>
      </w:ins>
      <w:ins w:id="782" w:author="Huy Nguyễn Hữu" w:date="2024-05-19T18:01:05Z">
        <w:r>
          <w:rPr/>
          <w:fldChar w:fldCharType="separate"/>
        </w:r>
      </w:ins>
      <w:ins w:id="783" w:author="Huy Nguyễn Hữu" w:date="2024-05-19T18:01:06Z">
        <w:r>
          <w:rPr/>
          <w:t>114</w:t>
        </w:r>
      </w:ins>
      <w:ins w:id="784" w:author="Huy Nguyễn Hữu" w:date="2024-05-19T18:01:05Z">
        <w:r>
          <w:rPr/>
          <w:fldChar w:fldCharType="end"/>
        </w:r>
      </w:ins>
      <w:ins w:id="785" w:author="Huy Nguyễn Hữu" w:date="2024-05-19T18:01:05Z">
        <w:r>
          <w:rPr/>
          <w:fldChar w:fldCharType="end"/>
        </w:r>
      </w:ins>
    </w:p>
    <w:p>
      <w:pPr>
        <w:pStyle w:val="25"/>
        <w:tabs>
          <w:tab w:val="right" w:leader="dot" w:pos="8788"/>
        </w:tabs>
        <w:rPr>
          <w:ins w:id="786" w:author="Huy Nguyễn Hữu" w:date="2024-05-19T18:01:05Z"/>
        </w:rPr>
      </w:pPr>
      <w:ins w:id="787" w:author="Huy Nguyễn Hữu" w:date="2024-05-19T18:01:05Z">
        <w:r>
          <w:rPr/>
          <w:fldChar w:fldCharType="begin"/>
        </w:r>
      </w:ins>
      <w:ins w:id="788" w:author="Huy Nguyễn Hữu" w:date="2024-05-19T18:01:05Z">
        <w:r>
          <w:rPr/>
          <w:instrText xml:space="preserve"> HYPERLINK \l _Toc28380 </w:instrText>
        </w:r>
      </w:ins>
      <w:ins w:id="789" w:author="Huy Nguyễn Hữu" w:date="2024-05-19T18:01:05Z">
        <w:r>
          <w:rPr/>
          <w:fldChar w:fldCharType="separate"/>
        </w:r>
      </w:ins>
      <w:ins w:id="790" w:author="Huy Nguyễn Hữu" w:date="2024-05-19T18:01:05Z">
        <w:r>
          <w:rPr>
            <w:rFonts w:hint="default"/>
          </w:rPr>
          <w:t xml:space="preserve">3.1.4.41 </w:t>
        </w:r>
      </w:ins>
      <w:ins w:id="791" w:author="Huy Nguyễn Hữu" w:date="2024-05-19T18:01:05Z">
        <w:r>
          <w:rPr>
            <w:iCs/>
            <w:szCs w:val="26"/>
          </w:rPr>
          <w:t>Ghim tin nhắn</w:t>
        </w:r>
      </w:ins>
      <w:ins w:id="792" w:author="Huy Nguyễn Hữu" w:date="2024-05-19T18:01:05Z">
        <w:r>
          <w:rPr/>
          <w:tab/>
        </w:r>
      </w:ins>
      <w:ins w:id="793" w:author="Huy Nguyễn Hữu" w:date="2024-05-19T18:01:05Z">
        <w:r>
          <w:rPr/>
          <w:fldChar w:fldCharType="begin"/>
        </w:r>
      </w:ins>
      <w:ins w:id="794" w:author="Huy Nguyễn Hữu" w:date="2024-05-19T18:01:05Z">
        <w:r>
          <w:rPr/>
          <w:instrText xml:space="preserve"> PAGEREF _Toc28380 \h </w:instrText>
        </w:r>
      </w:ins>
      <w:ins w:id="795" w:author="Huy Nguyễn Hữu" w:date="2024-05-19T18:01:05Z">
        <w:r>
          <w:rPr/>
          <w:fldChar w:fldCharType="separate"/>
        </w:r>
      </w:ins>
      <w:ins w:id="796" w:author="Huy Nguyễn Hữu" w:date="2024-05-19T18:01:06Z">
        <w:r>
          <w:rPr/>
          <w:t>116</w:t>
        </w:r>
      </w:ins>
      <w:ins w:id="797" w:author="Huy Nguyễn Hữu" w:date="2024-05-19T18:01:05Z">
        <w:r>
          <w:rPr/>
          <w:fldChar w:fldCharType="end"/>
        </w:r>
      </w:ins>
      <w:ins w:id="798" w:author="Huy Nguyễn Hữu" w:date="2024-05-19T18:01:05Z">
        <w:r>
          <w:rPr/>
          <w:fldChar w:fldCharType="end"/>
        </w:r>
      </w:ins>
    </w:p>
    <w:p>
      <w:pPr>
        <w:pStyle w:val="25"/>
        <w:tabs>
          <w:tab w:val="right" w:leader="dot" w:pos="8788"/>
        </w:tabs>
        <w:rPr>
          <w:ins w:id="799" w:author="Huy Nguyễn Hữu" w:date="2024-05-19T18:01:05Z"/>
        </w:rPr>
      </w:pPr>
      <w:ins w:id="800" w:author="Huy Nguyễn Hữu" w:date="2024-05-19T18:01:05Z">
        <w:r>
          <w:rPr/>
          <w:fldChar w:fldCharType="begin"/>
        </w:r>
      </w:ins>
      <w:ins w:id="801" w:author="Huy Nguyễn Hữu" w:date="2024-05-19T18:01:05Z">
        <w:r>
          <w:rPr/>
          <w:instrText xml:space="preserve"> HYPERLINK \l _Toc22230 </w:instrText>
        </w:r>
      </w:ins>
      <w:ins w:id="802" w:author="Huy Nguyễn Hữu" w:date="2024-05-19T18:01:05Z">
        <w:r>
          <w:rPr/>
          <w:fldChar w:fldCharType="separate"/>
        </w:r>
      </w:ins>
      <w:ins w:id="803" w:author="Huy Nguyễn Hữu" w:date="2024-05-19T18:01:05Z">
        <w:r>
          <w:rPr>
            <w:rFonts w:hint="default"/>
          </w:rPr>
          <w:t xml:space="preserve">3.1.4.42 </w:t>
        </w:r>
      </w:ins>
      <w:ins w:id="804" w:author="Huy Nguyễn Hữu" w:date="2024-05-19T18:01:05Z">
        <w:r>
          <w:rPr>
            <w:rFonts w:hint="default"/>
            <w:lang w:val="en-US"/>
          </w:rPr>
          <w:t>X</w:t>
        </w:r>
      </w:ins>
      <w:ins w:id="805" w:author="Huy Nguyễn Hữu" w:date="2024-05-19T18:01:05Z">
        <w:r>
          <w:rPr/>
          <w:t>oá ghim tin nhắn</w:t>
        </w:r>
        <w:r>
          <w:rPr/>
          <w:tab/>
        </w:r>
      </w:ins>
      <w:ins w:id="806" w:author="Huy Nguyễn Hữu" w:date="2024-05-19T18:01:05Z">
        <w:r>
          <w:rPr/>
          <w:fldChar w:fldCharType="begin"/>
        </w:r>
      </w:ins>
      <w:ins w:id="807" w:author="Huy Nguyễn Hữu" w:date="2024-05-19T18:01:05Z">
        <w:r>
          <w:rPr/>
          <w:instrText xml:space="preserve"> PAGEREF _Toc22230 \h </w:instrText>
        </w:r>
      </w:ins>
      <w:ins w:id="808" w:author="Huy Nguyễn Hữu" w:date="2024-05-19T18:01:05Z">
        <w:r>
          <w:rPr/>
          <w:fldChar w:fldCharType="separate"/>
        </w:r>
      </w:ins>
      <w:ins w:id="809" w:author="Huy Nguyễn Hữu" w:date="2024-05-19T18:01:06Z">
        <w:r>
          <w:rPr/>
          <w:t>118</w:t>
        </w:r>
      </w:ins>
      <w:ins w:id="810" w:author="Huy Nguyễn Hữu" w:date="2024-05-19T18:01:05Z">
        <w:r>
          <w:rPr/>
          <w:fldChar w:fldCharType="end"/>
        </w:r>
      </w:ins>
      <w:ins w:id="811" w:author="Huy Nguyễn Hữu" w:date="2024-05-19T18:01:05Z">
        <w:r>
          <w:rPr/>
          <w:fldChar w:fldCharType="end"/>
        </w:r>
      </w:ins>
    </w:p>
    <w:p>
      <w:pPr>
        <w:pStyle w:val="25"/>
        <w:tabs>
          <w:tab w:val="right" w:leader="dot" w:pos="8788"/>
        </w:tabs>
        <w:rPr>
          <w:ins w:id="812" w:author="Huy Nguyễn Hữu" w:date="2024-05-19T18:01:05Z"/>
        </w:rPr>
      </w:pPr>
      <w:ins w:id="813" w:author="Huy Nguyễn Hữu" w:date="2024-05-19T18:01:05Z">
        <w:r>
          <w:rPr/>
          <w:fldChar w:fldCharType="begin"/>
        </w:r>
      </w:ins>
      <w:ins w:id="814" w:author="Huy Nguyễn Hữu" w:date="2024-05-19T18:01:05Z">
        <w:r>
          <w:rPr/>
          <w:instrText xml:space="preserve"> HYPERLINK \l _Toc18515 </w:instrText>
        </w:r>
      </w:ins>
      <w:ins w:id="815" w:author="Huy Nguyễn Hữu" w:date="2024-05-19T18:01:05Z">
        <w:r>
          <w:rPr/>
          <w:fldChar w:fldCharType="separate"/>
        </w:r>
      </w:ins>
      <w:ins w:id="816" w:author="Huy Nguyễn Hữu" w:date="2024-05-19T18:01:05Z">
        <w:r>
          <w:rPr>
            <w:rFonts w:hint="default"/>
          </w:rPr>
          <w:t xml:space="preserve">3.1.4.43 </w:t>
        </w:r>
      </w:ins>
      <w:ins w:id="817" w:author="Huy Nguyễn Hữu" w:date="2024-05-19T18:01:05Z">
        <w:r>
          <w:rPr>
            <w:bCs/>
            <w:szCs w:val="26"/>
          </w:rPr>
          <w:t>Xem danh sách</w:t>
        </w:r>
      </w:ins>
      <w:ins w:id="818" w:author="Huy Nguyễn Hữu" w:date="2024-05-19T18:01:05Z">
        <w:r>
          <w:rPr>
            <w:iCs/>
            <w:szCs w:val="26"/>
          </w:rPr>
          <w:t xml:space="preserve"> ghim tin nhắn</w:t>
        </w:r>
      </w:ins>
      <w:ins w:id="819" w:author="Huy Nguyễn Hữu" w:date="2024-05-19T18:01:05Z">
        <w:r>
          <w:rPr/>
          <w:tab/>
        </w:r>
      </w:ins>
      <w:ins w:id="820" w:author="Huy Nguyễn Hữu" w:date="2024-05-19T18:01:05Z">
        <w:r>
          <w:rPr/>
          <w:fldChar w:fldCharType="begin"/>
        </w:r>
      </w:ins>
      <w:ins w:id="821" w:author="Huy Nguyễn Hữu" w:date="2024-05-19T18:01:05Z">
        <w:r>
          <w:rPr/>
          <w:instrText xml:space="preserve"> PAGEREF _Toc18515 \h </w:instrText>
        </w:r>
      </w:ins>
      <w:ins w:id="822" w:author="Huy Nguyễn Hữu" w:date="2024-05-19T18:01:05Z">
        <w:r>
          <w:rPr/>
          <w:fldChar w:fldCharType="separate"/>
        </w:r>
      </w:ins>
      <w:ins w:id="823" w:author="Huy Nguyễn Hữu" w:date="2024-05-19T18:01:06Z">
        <w:r>
          <w:rPr/>
          <w:t>120</w:t>
        </w:r>
      </w:ins>
      <w:ins w:id="824" w:author="Huy Nguyễn Hữu" w:date="2024-05-19T18:01:05Z">
        <w:r>
          <w:rPr/>
          <w:fldChar w:fldCharType="end"/>
        </w:r>
      </w:ins>
      <w:ins w:id="825" w:author="Huy Nguyễn Hữu" w:date="2024-05-19T18:01:05Z">
        <w:r>
          <w:rPr/>
          <w:fldChar w:fldCharType="end"/>
        </w:r>
      </w:ins>
    </w:p>
    <w:p>
      <w:pPr>
        <w:pStyle w:val="25"/>
        <w:tabs>
          <w:tab w:val="right" w:leader="dot" w:pos="8788"/>
        </w:tabs>
        <w:rPr>
          <w:ins w:id="826" w:author="Huy Nguyễn Hữu" w:date="2024-05-19T18:01:05Z"/>
        </w:rPr>
      </w:pPr>
      <w:ins w:id="827" w:author="Huy Nguyễn Hữu" w:date="2024-05-19T18:01:05Z">
        <w:r>
          <w:rPr/>
          <w:fldChar w:fldCharType="begin"/>
        </w:r>
      </w:ins>
      <w:ins w:id="828" w:author="Huy Nguyễn Hữu" w:date="2024-05-19T18:01:05Z">
        <w:r>
          <w:rPr/>
          <w:instrText xml:space="preserve"> HYPERLINK \l _Toc16782 </w:instrText>
        </w:r>
      </w:ins>
      <w:ins w:id="829" w:author="Huy Nguyễn Hữu" w:date="2024-05-19T18:01:05Z">
        <w:r>
          <w:rPr/>
          <w:fldChar w:fldCharType="separate"/>
        </w:r>
      </w:ins>
      <w:ins w:id="830" w:author="Huy Nguyễn Hữu" w:date="2024-05-19T18:01:05Z">
        <w:r>
          <w:rPr>
            <w:rFonts w:hint="default"/>
          </w:rPr>
          <w:t xml:space="preserve">3.1.4.44 </w:t>
        </w:r>
      </w:ins>
      <w:ins w:id="831" w:author="Huy Nguyễn Hữu" w:date="2024-05-19T18:01:05Z">
        <w:r>
          <w:rPr>
            <w:iCs/>
            <w:szCs w:val="26"/>
          </w:rPr>
          <w:t>Tạo channel</w:t>
        </w:r>
      </w:ins>
      <w:ins w:id="832" w:author="Huy Nguyễn Hữu" w:date="2024-05-19T18:01:05Z">
        <w:r>
          <w:rPr/>
          <w:tab/>
        </w:r>
      </w:ins>
      <w:ins w:id="833" w:author="Huy Nguyễn Hữu" w:date="2024-05-19T18:01:05Z">
        <w:r>
          <w:rPr/>
          <w:fldChar w:fldCharType="begin"/>
        </w:r>
      </w:ins>
      <w:ins w:id="834" w:author="Huy Nguyễn Hữu" w:date="2024-05-19T18:01:05Z">
        <w:r>
          <w:rPr/>
          <w:instrText xml:space="preserve"> PAGEREF _Toc16782 \h </w:instrText>
        </w:r>
      </w:ins>
      <w:ins w:id="835" w:author="Huy Nguyễn Hữu" w:date="2024-05-19T18:01:05Z">
        <w:r>
          <w:rPr/>
          <w:fldChar w:fldCharType="separate"/>
        </w:r>
      </w:ins>
      <w:ins w:id="836" w:author="Huy Nguyễn Hữu" w:date="2024-05-19T18:01:06Z">
        <w:r>
          <w:rPr/>
          <w:t>121</w:t>
        </w:r>
      </w:ins>
      <w:ins w:id="837" w:author="Huy Nguyễn Hữu" w:date="2024-05-19T18:01:05Z">
        <w:r>
          <w:rPr/>
          <w:fldChar w:fldCharType="end"/>
        </w:r>
      </w:ins>
      <w:ins w:id="838" w:author="Huy Nguyễn Hữu" w:date="2024-05-19T18:01:05Z">
        <w:r>
          <w:rPr/>
          <w:fldChar w:fldCharType="end"/>
        </w:r>
      </w:ins>
    </w:p>
    <w:p>
      <w:pPr>
        <w:pStyle w:val="25"/>
        <w:tabs>
          <w:tab w:val="right" w:leader="dot" w:pos="8788"/>
        </w:tabs>
        <w:rPr>
          <w:ins w:id="839" w:author="Huy Nguyễn Hữu" w:date="2024-05-19T18:01:05Z"/>
        </w:rPr>
      </w:pPr>
      <w:ins w:id="840" w:author="Huy Nguyễn Hữu" w:date="2024-05-19T18:01:05Z">
        <w:r>
          <w:rPr/>
          <w:fldChar w:fldCharType="begin"/>
        </w:r>
      </w:ins>
      <w:ins w:id="841" w:author="Huy Nguyễn Hữu" w:date="2024-05-19T18:01:05Z">
        <w:r>
          <w:rPr/>
          <w:instrText xml:space="preserve"> HYPERLINK \l _Toc20213 </w:instrText>
        </w:r>
      </w:ins>
      <w:ins w:id="842" w:author="Huy Nguyễn Hữu" w:date="2024-05-19T18:01:05Z">
        <w:r>
          <w:rPr/>
          <w:fldChar w:fldCharType="separate"/>
        </w:r>
      </w:ins>
      <w:ins w:id="843" w:author="Huy Nguyễn Hữu" w:date="2024-05-19T18:01:05Z">
        <w:r>
          <w:rPr>
            <w:rFonts w:hint="default"/>
          </w:rPr>
          <w:t xml:space="preserve">3.1.4.45 </w:t>
        </w:r>
      </w:ins>
      <w:ins w:id="844" w:author="Huy Nguyễn Hữu" w:date="2024-05-19T18:01:05Z">
        <w:r>
          <w:rPr>
            <w:iCs/>
            <w:szCs w:val="26"/>
          </w:rPr>
          <w:t>Xóa channel</w:t>
        </w:r>
      </w:ins>
      <w:ins w:id="845" w:author="Huy Nguyễn Hữu" w:date="2024-05-19T18:01:05Z">
        <w:r>
          <w:rPr/>
          <w:tab/>
        </w:r>
      </w:ins>
      <w:ins w:id="846" w:author="Huy Nguyễn Hữu" w:date="2024-05-19T18:01:05Z">
        <w:r>
          <w:rPr/>
          <w:fldChar w:fldCharType="begin"/>
        </w:r>
      </w:ins>
      <w:ins w:id="847" w:author="Huy Nguyễn Hữu" w:date="2024-05-19T18:01:05Z">
        <w:r>
          <w:rPr/>
          <w:instrText xml:space="preserve"> PAGEREF _Toc20213 \h </w:instrText>
        </w:r>
      </w:ins>
      <w:ins w:id="848" w:author="Huy Nguyễn Hữu" w:date="2024-05-19T18:01:05Z">
        <w:r>
          <w:rPr/>
          <w:fldChar w:fldCharType="separate"/>
        </w:r>
      </w:ins>
      <w:ins w:id="849" w:author="Huy Nguyễn Hữu" w:date="2024-05-19T18:01:06Z">
        <w:r>
          <w:rPr/>
          <w:t>124</w:t>
        </w:r>
      </w:ins>
      <w:ins w:id="850" w:author="Huy Nguyễn Hữu" w:date="2024-05-19T18:01:05Z">
        <w:r>
          <w:rPr/>
          <w:fldChar w:fldCharType="end"/>
        </w:r>
      </w:ins>
      <w:ins w:id="851" w:author="Huy Nguyễn Hữu" w:date="2024-05-19T18:01:05Z">
        <w:r>
          <w:rPr/>
          <w:fldChar w:fldCharType="end"/>
        </w:r>
      </w:ins>
    </w:p>
    <w:p>
      <w:pPr>
        <w:pStyle w:val="25"/>
        <w:tabs>
          <w:tab w:val="right" w:leader="dot" w:pos="8788"/>
        </w:tabs>
        <w:rPr>
          <w:ins w:id="852" w:author="Huy Nguyễn Hữu" w:date="2024-05-19T18:01:05Z"/>
        </w:rPr>
      </w:pPr>
      <w:ins w:id="853" w:author="Huy Nguyễn Hữu" w:date="2024-05-19T18:01:05Z">
        <w:r>
          <w:rPr/>
          <w:fldChar w:fldCharType="begin"/>
        </w:r>
      </w:ins>
      <w:ins w:id="854" w:author="Huy Nguyễn Hữu" w:date="2024-05-19T18:01:05Z">
        <w:r>
          <w:rPr/>
          <w:instrText xml:space="preserve"> HYPERLINK \l _Toc21737 </w:instrText>
        </w:r>
      </w:ins>
      <w:ins w:id="855" w:author="Huy Nguyễn Hữu" w:date="2024-05-19T18:01:05Z">
        <w:r>
          <w:rPr/>
          <w:fldChar w:fldCharType="separate"/>
        </w:r>
      </w:ins>
      <w:ins w:id="856" w:author="Huy Nguyễn Hữu" w:date="2024-05-19T18:01:05Z">
        <w:r>
          <w:rPr>
            <w:rFonts w:hint="default"/>
          </w:rPr>
          <w:t xml:space="preserve">3.1.4.46 </w:t>
        </w:r>
      </w:ins>
      <w:ins w:id="857" w:author="Huy Nguyễn Hữu" w:date="2024-05-19T18:01:05Z">
        <w:r>
          <w:rPr>
            <w:bCs/>
            <w:szCs w:val="26"/>
          </w:rPr>
          <w:t>Đổi tên channel</w:t>
        </w:r>
      </w:ins>
      <w:ins w:id="858" w:author="Huy Nguyễn Hữu" w:date="2024-05-19T18:01:05Z">
        <w:r>
          <w:rPr/>
          <w:tab/>
        </w:r>
      </w:ins>
      <w:ins w:id="859" w:author="Huy Nguyễn Hữu" w:date="2024-05-19T18:01:05Z">
        <w:r>
          <w:rPr/>
          <w:fldChar w:fldCharType="begin"/>
        </w:r>
      </w:ins>
      <w:ins w:id="860" w:author="Huy Nguyễn Hữu" w:date="2024-05-19T18:01:05Z">
        <w:r>
          <w:rPr/>
          <w:instrText xml:space="preserve"> PAGEREF _Toc21737 \h </w:instrText>
        </w:r>
      </w:ins>
      <w:ins w:id="861" w:author="Huy Nguyễn Hữu" w:date="2024-05-19T18:01:05Z">
        <w:r>
          <w:rPr/>
          <w:fldChar w:fldCharType="separate"/>
        </w:r>
      </w:ins>
      <w:ins w:id="862" w:author="Huy Nguyễn Hữu" w:date="2024-05-19T18:01:06Z">
        <w:r>
          <w:rPr/>
          <w:t>126</w:t>
        </w:r>
      </w:ins>
      <w:ins w:id="863" w:author="Huy Nguyễn Hữu" w:date="2024-05-19T18:01:05Z">
        <w:r>
          <w:rPr/>
          <w:fldChar w:fldCharType="end"/>
        </w:r>
      </w:ins>
      <w:ins w:id="864" w:author="Huy Nguyễn Hữu" w:date="2024-05-19T18:01:05Z">
        <w:r>
          <w:rPr/>
          <w:fldChar w:fldCharType="end"/>
        </w:r>
      </w:ins>
    </w:p>
    <w:p>
      <w:pPr>
        <w:pStyle w:val="25"/>
        <w:tabs>
          <w:tab w:val="right" w:leader="dot" w:pos="8788"/>
        </w:tabs>
        <w:rPr>
          <w:ins w:id="865" w:author="Huy Nguyễn Hữu" w:date="2024-05-19T18:01:05Z"/>
        </w:rPr>
      </w:pPr>
      <w:ins w:id="866" w:author="Huy Nguyễn Hữu" w:date="2024-05-19T18:01:05Z">
        <w:r>
          <w:rPr/>
          <w:fldChar w:fldCharType="begin"/>
        </w:r>
      </w:ins>
      <w:ins w:id="867" w:author="Huy Nguyễn Hữu" w:date="2024-05-19T18:01:05Z">
        <w:r>
          <w:rPr/>
          <w:instrText xml:space="preserve"> HYPERLINK \l _Toc11331 </w:instrText>
        </w:r>
      </w:ins>
      <w:ins w:id="868" w:author="Huy Nguyễn Hữu" w:date="2024-05-19T18:01:05Z">
        <w:r>
          <w:rPr/>
          <w:fldChar w:fldCharType="separate"/>
        </w:r>
      </w:ins>
      <w:ins w:id="869" w:author="Huy Nguyễn Hữu" w:date="2024-05-19T18:01:05Z">
        <w:r>
          <w:rPr>
            <w:rFonts w:hint="default"/>
          </w:rPr>
          <w:t xml:space="preserve">3.1.4.47 </w:t>
        </w:r>
      </w:ins>
      <w:ins w:id="870" w:author="Huy Nguyễn Hữu" w:date="2024-05-19T18:01:05Z">
        <w:r>
          <w:rPr>
            <w:bCs/>
            <w:szCs w:val="26"/>
          </w:rPr>
          <w:t>Xem danh sách channel</w:t>
        </w:r>
      </w:ins>
      <w:ins w:id="871" w:author="Huy Nguyễn Hữu" w:date="2024-05-19T18:01:05Z">
        <w:r>
          <w:rPr/>
          <w:tab/>
        </w:r>
      </w:ins>
      <w:ins w:id="872" w:author="Huy Nguyễn Hữu" w:date="2024-05-19T18:01:05Z">
        <w:r>
          <w:rPr/>
          <w:fldChar w:fldCharType="begin"/>
        </w:r>
      </w:ins>
      <w:ins w:id="873" w:author="Huy Nguyễn Hữu" w:date="2024-05-19T18:01:05Z">
        <w:r>
          <w:rPr/>
          <w:instrText xml:space="preserve"> PAGEREF _Toc11331 \h </w:instrText>
        </w:r>
      </w:ins>
      <w:ins w:id="874" w:author="Huy Nguyễn Hữu" w:date="2024-05-19T18:01:05Z">
        <w:r>
          <w:rPr/>
          <w:fldChar w:fldCharType="separate"/>
        </w:r>
      </w:ins>
      <w:ins w:id="875" w:author="Huy Nguyễn Hữu" w:date="2024-05-19T18:01:06Z">
        <w:r>
          <w:rPr/>
          <w:t>128</w:t>
        </w:r>
      </w:ins>
      <w:ins w:id="876" w:author="Huy Nguyễn Hữu" w:date="2024-05-19T18:01:05Z">
        <w:r>
          <w:rPr/>
          <w:fldChar w:fldCharType="end"/>
        </w:r>
      </w:ins>
      <w:ins w:id="877" w:author="Huy Nguyễn Hữu" w:date="2024-05-19T18:01:05Z">
        <w:r>
          <w:rPr/>
          <w:fldChar w:fldCharType="end"/>
        </w:r>
      </w:ins>
    </w:p>
    <w:p>
      <w:pPr>
        <w:pStyle w:val="25"/>
        <w:tabs>
          <w:tab w:val="right" w:leader="dot" w:pos="8788"/>
        </w:tabs>
        <w:rPr>
          <w:ins w:id="878" w:author="Huy Nguyễn Hữu" w:date="2024-05-19T18:01:05Z"/>
        </w:rPr>
      </w:pPr>
      <w:ins w:id="879" w:author="Huy Nguyễn Hữu" w:date="2024-05-19T18:01:05Z">
        <w:r>
          <w:rPr/>
          <w:fldChar w:fldCharType="begin"/>
        </w:r>
      </w:ins>
      <w:ins w:id="880" w:author="Huy Nguyễn Hữu" w:date="2024-05-19T18:01:05Z">
        <w:r>
          <w:rPr/>
          <w:instrText xml:space="preserve"> HYPERLINK \l _Toc20359 </w:instrText>
        </w:r>
      </w:ins>
      <w:ins w:id="881" w:author="Huy Nguyễn Hữu" w:date="2024-05-19T18:01:05Z">
        <w:r>
          <w:rPr/>
          <w:fldChar w:fldCharType="separate"/>
        </w:r>
      </w:ins>
      <w:ins w:id="882" w:author="Huy Nguyễn Hữu" w:date="2024-05-19T18:01:05Z">
        <w:r>
          <w:rPr>
            <w:rFonts w:hint="default"/>
          </w:rPr>
          <w:t xml:space="preserve">3.1.4.48 </w:t>
        </w:r>
      </w:ins>
      <w:ins w:id="883" w:author="Huy Nguyễn Hữu" w:date="2024-05-19T18:01:05Z">
        <w:r>
          <w:rPr>
            <w:bCs/>
            <w:szCs w:val="26"/>
          </w:rPr>
          <w:t>Tìm kiếm trong kho lưu trữ</w:t>
        </w:r>
      </w:ins>
      <w:ins w:id="884" w:author="Huy Nguyễn Hữu" w:date="2024-05-19T18:01:05Z">
        <w:r>
          <w:rPr/>
          <w:tab/>
        </w:r>
      </w:ins>
      <w:ins w:id="885" w:author="Huy Nguyễn Hữu" w:date="2024-05-19T18:01:05Z">
        <w:r>
          <w:rPr/>
          <w:fldChar w:fldCharType="begin"/>
        </w:r>
      </w:ins>
      <w:ins w:id="886" w:author="Huy Nguyễn Hữu" w:date="2024-05-19T18:01:05Z">
        <w:r>
          <w:rPr/>
          <w:instrText xml:space="preserve"> PAGEREF _Toc20359 \h </w:instrText>
        </w:r>
      </w:ins>
      <w:ins w:id="887" w:author="Huy Nguyễn Hữu" w:date="2024-05-19T18:01:05Z">
        <w:r>
          <w:rPr/>
          <w:fldChar w:fldCharType="separate"/>
        </w:r>
      </w:ins>
      <w:ins w:id="888" w:author="Huy Nguyễn Hữu" w:date="2024-05-19T18:01:06Z">
        <w:r>
          <w:rPr/>
          <w:t>129</w:t>
        </w:r>
      </w:ins>
      <w:ins w:id="889" w:author="Huy Nguyễn Hữu" w:date="2024-05-19T18:01:05Z">
        <w:r>
          <w:rPr/>
          <w:fldChar w:fldCharType="end"/>
        </w:r>
      </w:ins>
      <w:ins w:id="890" w:author="Huy Nguyễn Hữu" w:date="2024-05-19T18:01:05Z">
        <w:r>
          <w:rPr/>
          <w:fldChar w:fldCharType="end"/>
        </w:r>
      </w:ins>
    </w:p>
    <w:p>
      <w:pPr>
        <w:pStyle w:val="25"/>
        <w:tabs>
          <w:tab w:val="right" w:leader="dot" w:pos="8788"/>
        </w:tabs>
        <w:rPr>
          <w:ins w:id="891" w:author="Huy Nguyễn Hữu" w:date="2024-05-19T18:01:05Z"/>
        </w:rPr>
      </w:pPr>
      <w:ins w:id="892" w:author="Huy Nguyễn Hữu" w:date="2024-05-19T18:01:05Z">
        <w:r>
          <w:rPr/>
          <w:fldChar w:fldCharType="begin"/>
        </w:r>
      </w:ins>
      <w:ins w:id="893" w:author="Huy Nguyễn Hữu" w:date="2024-05-19T18:01:05Z">
        <w:r>
          <w:rPr/>
          <w:instrText xml:space="preserve"> HYPERLINK \l _Toc31476 </w:instrText>
        </w:r>
      </w:ins>
      <w:ins w:id="894" w:author="Huy Nguyễn Hữu" w:date="2024-05-19T18:01:05Z">
        <w:r>
          <w:rPr/>
          <w:fldChar w:fldCharType="separate"/>
        </w:r>
      </w:ins>
      <w:ins w:id="895" w:author="Huy Nguyễn Hữu" w:date="2024-05-19T18:01:05Z">
        <w:r>
          <w:rPr>
            <w:rFonts w:hint="default"/>
            <w:lang w:val="en-US"/>
          </w:rPr>
          <w:t xml:space="preserve">3.1.4.49 </w:t>
        </w:r>
      </w:ins>
      <w:ins w:id="896" w:author="Huy Nguyễn Hữu" w:date="2024-05-19T18:01:05Z">
        <w:r>
          <w:rPr>
            <w:bCs/>
            <w:szCs w:val="26"/>
          </w:rPr>
          <w:t>Xem kho lưu trữ</w:t>
        </w:r>
      </w:ins>
      <w:ins w:id="897" w:author="Huy Nguyễn Hữu" w:date="2024-05-19T18:01:05Z">
        <w:r>
          <w:rPr/>
          <w:tab/>
        </w:r>
      </w:ins>
      <w:ins w:id="898" w:author="Huy Nguyễn Hữu" w:date="2024-05-19T18:01:05Z">
        <w:r>
          <w:rPr/>
          <w:fldChar w:fldCharType="begin"/>
        </w:r>
      </w:ins>
      <w:ins w:id="899" w:author="Huy Nguyễn Hữu" w:date="2024-05-19T18:01:05Z">
        <w:r>
          <w:rPr/>
          <w:instrText xml:space="preserve"> PAGEREF _Toc31476 \h </w:instrText>
        </w:r>
      </w:ins>
      <w:ins w:id="900" w:author="Huy Nguyễn Hữu" w:date="2024-05-19T18:01:05Z">
        <w:r>
          <w:rPr/>
          <w:fldChar w:fldCharType="separate"/>
        </w:r>
      </w:ins>
      <w:ins w:id="901" w:author="Huy Nguyễn Hữu" w:date="2024-05-19T18:01:06Z">
        <w:r>
          <w:rPr/>
          <w:t>131</w:t>
        </w:r>
      </w:ins>
      <w:ins w:id="902" w:author="Huy Nguyễn Hữu" w:date="2024-05-19T18:01:05Z">
        <w:r>
          <w:rPr/>
          <w:fldChar w:fldCharType="end"/>
        </w:r>
      </w:ins>
      <w:ins w:id="903" w:author="Huy Nguyễn Hữu" w:date="2024-05-19T18:01:05Z">
        <w:r>
          <w:rPr/>
          <w:fldChar w:fldCharType="end"/>
        </w:r>
      </w:ins>
    </w:p>
    <w:p>
      <w:pPr>
        <w:pStyle w:val="25"/>
        <w:tabs>
          <w:tab w:val="right" w:leader="dot" w:pos="8788"/>
        </w:tabs>
        <w:rPr>
          <w:ins w:id="904" w:author="Huy Nguyễn Hữu" w:date="2024-05-19T18:01:05Z"/>
        </w:rPr>
      </w:pPr>
      <w:ins w:id="905" w:author="Huy Nguyễn Hữu" w:date="2024-05-19T18:01:05Z">
        <w:r>
          <w:rPr/>
          <w:fldChar w:fldCharType="begin"/>
        </w:r>
      </w:ins>
      <w:ins w:id="906" w:author="Huy Nguyễn Hữu" w:date="2024-05-19T18:01:05Z">
        <w:r>
          <w:rPr/>
          <w:instrText xml:space="preserve"> HYPERLINK \l _Toc17780 </w:instrText>
        </w:r>
      </w:ins>
      <w:ins w:id="907" w:author="Huy Nguyễn Hữu" w:date="2024-05-19T18:01:05Z">
        <w:r>
          <w:rPr/>
          <w:fldChar w:fldCharType="separate"/>
        </w:r>
      </w:ins>
      <w:ins w:id="908" w:author="Huy Nguyễn Hữu" w:date="2024-05-19T18:01:05Z">
        <w:r>
          <w:rPr>
            <w:rFonts w:hint="default"/>
          </w:rPr>
          <w:t xml:space="preserve">3.1.4.50 </w:t>
        </w:r>
      </w:ins>
      <w:ins w:id="909" w:author="Huy Nguyễn Hữu" w:date="2024-05-19T18:01:05Z">
        <w:r>
          <w:rPr>
            <w:rFonts w:hint="default"/>
            <w:lang w:val="en-US"/>
          </w:rPr>
          <w:t>X</w:t>
        </w:r>
      </w:ins>
      <w:ins w:id="910" w:author="Huy Nguyễn Hữu" w:date="2024-05-19T18:01:05Z">
        <w:r>
          <w:rPr/>
          <w:t>em danh sách người dùng</w:t>
        </w:r>
        <w:r>
          <w:rPr/>
          <w:tab/>
        </w:r>
      </w:ins>
      <w:ins w:id="911" w:author="Huy Nguyễn Hữu" w:date="2024-05-19T18:01:05Z">
        <w:r>
          <w:rPr/>
          <w:fldChar w:fldCharType="begin"/>
        </w:r>
      </w:ins>
      <w:ins w:id="912" w:author="Huy Nguyễn Hữu" w:date="2024-05-19T18:01:05Z">
        <w:r>
          <w:rPr/>
          <w:instrText xml:space="preserve"> PAGEREF _Toc17780 \h </w:instrText>
        </w:r>
      </w:ins>
      <w:ins w:id="913" w:author="Huy Nguyễn Hữu" w:date="2024-05-19T18:01:05Z">
        <w:r>
          <w:rPr/>
          <w:fldChar w:fldCharType="separate"/>
        </w:r>
      </w:ins>
      <w:ins w:id="914" w:author="Huy Nguyễn Hữu" w:date="2024-05-19T18:01:06Z">
        <w:r>
          <w:rPr/>
          <w:t>133</w:t>
        </w:r>
      </w:ins>
      <w:ins w:id="915" w:author="Huy Nguyễn Hữu" w:date="2024-05-19T18:01:05Z">
        <w:r>
          <w:rPr/>
          <w:fldChar w:fldCharType="end"/>
        </w:r>
      </w:ins>
      <w:ins w:id="916" w:author="Huy Nguyễn Hữu" w:date="2024-05-19T18:01:05Z">
        <w:r>
          <w:rPr/>
          <w:fldChar w:fldCharType="end"/>
        </w:r>
      </w:ins>
    </w:p>
    <w:p>
      <w:pPr>
        <w:pStyle w:val="25"/>
        <w:tabs>
          <w:tab w:val="right" w:leader="dot" w:pos="8788"/>
        </w:tabs>
        <w:rPr>
          <w:ins w:id="917" w:author="Huy Nguyễn Hữu" w:date="2024-05-19T18:01:05Z"/>
        </w:rPr>
      </w:pPr>
      <w:ins w:id="918" w:author="Huy Nguyễn Hữu" w:date="2024-05-19T18:01:05Z">
        <w:r>
          <w:rPr/>
          <w:fldChar w:fldCharType="begin"/>
        </w:r>
      </w:ins>
      <w:ins w:id="919" w:author="Huy Nguyễn Hữu" w:date="2024-05-19T18:01:05Z">
        <w:r>
          <w:rPr/>
          <w:instrText xml:space="preserve"> HYPERLINK \l _Toc6734 </w:instrText>
        </w:r>
      </w:ins>
      <w:ins w:id="920" w:author="Huy Nguyễn Hữu" w:date="2024-05-19T18:01:05Z">
        <w:r>
          <w:rPr/>
          <w:fldChar w:fldCharType="separate"/>
        </w:r>
      </w:ins>
      <w:ins w:id="921" w:author="Huy Nguyễn Hữu" w:date="2024-05-19T18:01:05Z">
        <w:r>
          <w:rPr>
            <w:rFonts w:hint="default"/>
          </w:rPr>
          <w:t xml:space="preserve">3.1.4.51 </w:t>
        </w:r>
      </w:ins>
      <w:ins w:id="922" w:author="Huy Nguyễn Hữu" w:date="2024-05-19T18:01:05Z">
        <w:r>
          <w:rPr>
            <w:szCs w:val="26"/>
          </w:rPr>
          <w:t>Chuyển đổi trạng thái tài khoản tài khoản</w:t>
        </w:r>
      </w:ins>
      <w:ins w:id="923" w:author="Huy Nguyễn Hữu" w:date="2024-05-19T18:01:05Z">
        <w:r>
          <w:rPr/>
          <w:tab/>
        </w:r>
      </w:ins>
      <w:ins w:id="924" w:author="Huy Nguyễn Hữu" w:date="2024-05-19T18:01:05Z">
        <w:r>
          <w:rPr/>
          <w:fldChar w:fldCharType="begin"/>
        </w:r>
      </w:ins>
      <w:ins w:id="925" w:author="Huy Nguyễn Hữu" w:date="2024-05-19T18:01:05Z">
        <w:r>
          <w:rPr/>
          <w:instrText xml:space="preserve"> PAGEREF _Toc6734 \h </w:instrText>
        </w:r>
      </w:ins>
      <w:ins w:id="926" w:author="Huy Nguyễn Hữu" w:date="2024-05-19T18:01:05Z">
        <w:r>
          <w:rPr/>
          <w:fldChar w:fldCharType="separate"/>
        </w:r>
      </w:ins>
      <w:ins w:id="927" w:author="Huy Nguyễn Hữu" w:date="2024-05-19T18:01:06Z">
        <w:r>
          <w:rPr/>
          <w:t>135</w:t>
        </w:r>
      </w:ins>
      <w:ins w:id="928" w:author="Huy Nguyễn Hữu" w:date="2024-05-19T18:01:05Z">
        <w:r>
          <w:rPr/>
          <w:fldChar w:fldCharType="end"/>
        </w:r>
      </w:ins>
      <w:ins w:id="929" w:author="Huy Nguyễn Hữu" w:date="2024-05-19T18:01:05Z">
        <w:r>
          <w:rPr/>
          <w:fldChar w:fldCharType="end"/>
        </w:r>
      </w:ins>
    </w:p>
    <w:p>
      <w:pPr>
        <w:pStyle w:val="25"/>
        <w:tabs>
          <w:tab w:val="right" w:leader="dot" w:pos="8788"/>
        </w:tabs>
        <w:rPr>
          <w:ins w:id="930" w:author="Huy Nguyễn Hữu" w:date="2024-05-19T18:01:05Z"/>
        </w:rPr>
      </w:pPr>
      <w:ins w:id="931" w:author="Huy Nguyễn Hữu" w:date="2024-05-19T18:01:05Z">
        <w:r>
          <w:rPr/>
          <w:fldChar w:fldCharType="begin"/>
        </w:r>
      </w:ins>
      <w:ins w:id="932" w:author="Huy Nguyễn Hữu" w:date="2024-05-19T18:01:05Z">
        <w:r>
          <w:rPr/>
          <w:instrText xml:space="preserve"> HYPERLINK \l _Toc28319 </w:instrText>
        </w:r>
      </w:ins>
      <w:ins w:id="933" w:author="Huy Nguyễn Hữu" w:date="2024-05-19T18:01:05Z">
        <w:r>
          <w:rPr/>
          <w:fldChar w:fldCharType="separate"/>
        </w:r>
      </w:ins>
      <w:ins w:id="934" w:author="Huy Nguyễn Hữu" w:date="2024-05-19T18:01:05Z">
        <w:r>
          <w:rPr>
            <w:rFonts w:hint="default"/>
          </w:rPr>
          <w:t xml:space="preserve">3.1.4.52 </w:t>
        </w:r>
      </w:ins>
      <w:ins w:id="935" w:author="Huy Nguyễn Hữu" w:date="2024-05-19T18:01:05Z">
        <w:r>
          <w:rPr>
            <w:rFonts w:hint="default"/>
            <w:lang w:val="en-US"/>
          </w:rPr>
          <w:t>X</w:t>
        </w:r>
      </w:ins>
      <w:ins w:id="936" w:author="Huy Nguyễn Hữu" w:date="2024-05-19T18:01:05Z">
        <w:r>
          <w:rPr/>
          <w:t>em dánh sách sticker</w:t>
        </w:r>
        <w:r>
          <w:rPr/>
          <w:tab/>
        </w:r>
      </w:ins>
      <w:ins w:id="937" w:author="Huy Nguyễn Hữu" w:date="2024-05-19T18:01:05Z">
        <w:r>
          <w:rPr/>
          <w:fldChar w:fldCharType="begin"/>
        </w:r>
      </w:ins>
      <w:ins w:id="938" w:author="Huy Nguyễn Hữu" w:date="2024-05-19T18:01:05Z">
        <w:r>
          <w:rPr/>
          <w:instrText xml:space="preserve"> PAGEREF _Toc28319 \h </w:instrText>
        </w:r>
      </w:ins>
      <w:ins w:id="939" w:author="Huy Nguyễn Hữu" w:date="2024-05-19T18:01:05Z">
        <w:r>
          <w:rPr/>
          <w:fldChar w:fldCharType="separate"/>
        </w:r>
      </w:ins>
      <w:ins w:id="940" w:author="Huy Nguyễn Hữu" w:date="2024-05-19T18:01:06Z">
        <w:r>
          <w:rPr/>
          <w:t>136</w:t>
        </w:r>
      </w:ins>
      <w:ins w:id="941" w:author="Huy Nguyễn Hữu" w:date="2024-05-19T18:01:05Z">
        <w:r>
          <w:rPr/>
          <w:fldChar w:fldCharType="end"/>
        </w:r>
      </w:ins>
      <w:ins w:id="942" w:author="Huy Nguyễn Hữu" w:date="2024-05-19T18:01:05Z">
        <w:r>
          <w:rPr/>
          <w:fldChar w:fldCharType="end"/>
        </w:r>
      </w:ins>
    </w:p>
    <w:p>
      <w:pPr>
        <w:pStyle w:val="25"/>
        <w:tabs>
          <w:tab w:val="right" w:leader="dot" w:pos="8788"/>
        </w:tabs>
        <w:rPr>
          <w:ins w:id="943" w:author="Huy Nguyễn Hữu" w:date="2024-05-19T18:01:05Z"/>
        </w:rPr>
      </w:pPr>
      <w:ins w:id="944" w:author="Huy Nguyễn Hữu" w:date="2024-05-19T18:01:05Z">
        <w:r>
          <w:rPr/>
          <w:fldChar w:fldCharType="begin"/>
        </w:r>
      </w:ins>
      <w:ins w:id="945" w:author="Huy Nguyễn Hữu" w:date="2024-05-19T18:01:05Z">
        <w:r>
          <w:rPr/>
          <w:instrText xml:space="preserve"> HYPERLINK \l _Toc26944 </w:instrText>
        </w:r>
      </w:ins>
      <w:ins w:id="946" w:author="Huy Nguyễn Hữu" w:date="2024-05-19T18:01:05Z">
        <w:r>
          <w:rPr/>
          <w:fldChar w:fldCharType="separate"/>
        </w:r>
      </w:ins>
      <w:ins w:id="947" w:author="Huy Nguyễn Hữu" w:date="2024-05-19T18:01:05Z">
        <w:r>
          <w:rPr>
            <w:rFonts w:hint="default"/>
          </w:rPr>
          <w:t xml:space="preserve">3.1.4.53 </w:t>
        </w:r>
      </w:ins>
      <w:ins w:id="948" w:author="Huy Nguyễn Hữu" w:date="2024-05-19T18:01:05Z">
        <w:r>
          <w:rPr>
            <w:szCs w:val="26"/>
          </w:rPr>
          <w:t>Thêm nhãn dán</w:t>
        </w:r>
      </w:ins>
      <w:ins w:id="949" w:author="Huy Nguyễn Hữu" w:date="2024-05-19T18:01:05Z">
        <w:r>
          <w:rPr/>
          <w:tab/>
        </w:r>
      </w:ins>
      <w:ins w:id="950" w:author="Huy Nguyễn Hữu" w:date="2024-05-19T18:01:05Z">
        <w:r>
          <w:rPr/>
          <w:fldChar w:fldCharType="begin"/>
        </w:r>
      </w:ins>
      <w:ins w:id="951" w:author="Huy Nguyễn Hữu" w:date="2024-05-19T18:01:05Z">
        <w:r>
          <w:rPr/>
          <w:instrText xml:space="preserve"> PAGEREF _Toc26944 \h </w:instrText>
        </w:r>
      </w:ins>
      <w:ins w:id="952" w:author="Huy Nguyễn Hữu" w:date="2024-05-19T18:01:05Z">
        <w:r>
          <w:rPr/>
          <w:fldChar w:fldCharType="separate"/>
        </w:r>
      </w:ins>
      <w:ins w:id="953" w:author="Huy Nguyễn Hữu" w:date="2024-05-19T18:01:06Z">
        <w:r>
          <w:rPr/>
          <w:t>137</w:t>
        </w:r>
      </w:ins>
      <w:ins w:id="954" w:author="Huy Nguyễn Hữu" w:date="2024-05-19T18:01:05Z">
        <w:r>
          <w:rPr/>
          <w:fldChar w:fldCharType="end"/>
        </w:r>
      </w:ins>
      <w:ins w:id="955" w:author="Huy Nguyễn Hữu" w:date="2024-05-19T18:01:05Z">
        <w:r>
          <w:rPr/>
          <w:fldChar w:fldCharType="end"/>
        </w:r>
      </w:ins>
    </w:p>
    <w:p>
      <w:pPr>
        <w:pStyle w:val="25"/>
        <w:tabs>
          <w:tab w:val="right" w:leader="dot" w:pos="8788"/>
        </w:tabs>
        <w:rPr>
          <w:ins w:id="956" w:author="Huy Nguyễn Hữu" w:date="2024-05-19T18:01:05Z"/>
        </w:rPr>
      </w:pPr>
      <w:ins w:id="957" w:author="Huy Nguyễn Hữu" w:date="2024-05-19T18:01:05Z">
        <w:r>
          <w:rPr/>
          <w:fldChar w:fldCharType="begin"/>
        </w:r>
      </w:ins>
      <w:ins w:id="958" w:author="Huy Nguyễn Hữu" w:date="2024-05-19T18:01:05Z">
        <w:r>
          <w:rPr/>
          <w:instrText xml:space="preserve"> HYPERLINK \l _Toc525 </w:instrText>
        </w:r>
      </w:ins>
      <w:ins w:id="959" w:author="Huy Nguyễn Hữu" w:date="2024-05-19T18:01:05Z">
        <w:r>
          <w:rPr/>
          <w:fldChar w:fldCharType="separate"/>
        </w:r>
      </w:ins>
      <w:ins w:id="960" w:author="Huy Nguyễn Hữu" w:date="2024-05-19T18:01:05Z">
        <w:r>
          <w:rPr>
            <w:rFonts w:hint="default"/>
          </w:rPr>
          <w:t xml:space="preserve">3.1.4.54 </w:t>
        </w:r>
      </w:ins>
      <w:ins w:id="961" w:author="Huy Nguyễn Hữu" w:date="2024-05-19T18:01:05Z">
        <w:r>
          <w:rPr>
            <w:szCs w:val="26"/>
          </w:rPr>
          <w:t>Xóa nhãn dán</w:t>
        </w:r>
      </w:ins>
      <w:ins w:id="962" w:author="Huy Nguyễn Hữu" w:date="2024-05-19T18:01:05Z">
        <w:r>
          <w:rPr/>
          <w:tab/>
        </w:r>
      </w:ins>
      <w:ins w:id="963" w:author="Huy Nguyễn Hữu" w:date="2024-05-19T18:01:05Z">
        <w:r>
          <w:rPr/>
          <w:fldChar w:fldCharType="begin"/>
        </w:r>
      </w:ins>
      <w:ins w:id="964" w:author="Huy Nguyễn Hữu" w:date="2024-05-19T18:01:05Z">
        <w:r>
          <w:rPr/>
          <w:instrText xml:space="preserve"> PAGEREF _Toc525 \h </w:instrText>
        </w:r>
      </w:ins>
      <w:ins w:id="965" w:author="Huy Nguyễn Hữu" w:date="2024-05-19T18:01:05Z">
        <w:r>
          <w:rPr/>
          <w:fldChar w:fldCharType="separate"/>
        </w:r>
      </w:ins>
      <w:ins w:id="966" w:author="Huy Nguyễn Hữu" w:date="2024-05-19T18:01:06Z">
        <w:r>
          <w:rPr/>
          <w:t>138</w:t>
        </w:r>
      </w:ins>
      <w:ins w:id="967" w:author="Huy Nguyễn Hữu" w:date="2024-05-19T18:01:05Z">
        <w:r>
          <w:rPr/>
          <w:fldChar w:fldCharType="end"/>
        </w:r>
      </w:ins>
      <w:ins w:id="968" w:author="Huy Nguyễn Hữu" w:date="2024-05-19T18:01:05Z">
        <w:r>
          <w:rPr/>
          <w:fldChar w:fldCharType="end"/>
        </w:r>
      </w:ins>
    </w:p>
    <w:p>
      <w:pPr>
        <w:pStyle w:val="23"/>
        <w:tabs>
          <w:tab w:val="right" w:leader="dot" w:pos="8788"/>
          <w:tab w:val="clear" w:pos="8778"/>
        </w:tabs>
        <w:rPr>
          <w:ins w:id="969" w:author="Huy Nguyễn Hữu" w:date="2024-05-19T18:01:05Z"/>
        </w:rPr>
      </w:pPr>
      <w:ins w:id="970" w:author="Huy Nguyễn Hữu" w:date="2024-05-19T18:01:05Z">
        <w:r>
          <w:rPr/>
          <w:fldChar w:fldCharType="begin"/>
        </w:r>
      </w:ins>
      <w:ins w:id="971" w:author="Huy Nguyễn Hữu" w:date="2024-05-19T18:01:05Z">
        <w:r>
          <w:rPr/>
          <w:instrText xml:space="preserve"> HYPERLINK \l _Toc3908 </w:instrText>
        </w:r>
      </w:ins>
      <w:ins w:id="972" w:author="Huy Nguyễn Hữu" w:date="2024-05-19T18:01:05Z">
        <w:r>
          <w:rPr/>
          <w:fldChar w:fldCharType="separate"/>
        </w:r>
      </w:ins>
      <w:ins w:id="973" w:author="Huy Nguyễn Hữu" w:date="2024-05-19T18:01:05Z">
        <w:r>
          <w:rPr>
            <w:rFonts w:hint="default"/>
          </w:rPr>
          <w:t xml:space="preserve">3.2 </w:t>
        </w:r>
      </w:ins>
      <w:ins w:id="974" w:author="Huy Nguyễn Hữu" w:date="2024-05-19T18:01:05Z">
        <w:r>
          <w:rPr/>
          <w:t>Class diagram</w:t>
        </w:r>
        <w:r>
          <w:rPr/>
          <w:tab/>
        </w:r>
      </w:ins>
      <w:ins w:id="975" w:author="Huy Nguyễn Hữu" w:date="2024-05-19T18:01:05Z">
        <w:r>
          <w:rPr/>
          <w:fldChar w:fldCharType="begin"/>
        </w:r>
      </w:ins>
      <w:ins w:id="976" w:author="Huy Nguyễn Hữu" w:date="2024-05-19T18:01:05Z">
        <w:r>
          <w:rPr/>
          <w:instrText xml:space="preserve"> PAGEREF _Toc3908 \h </w:instrText>
        </w:r>
      </w:ins>
      <w:ins w:id="977" w:author="Huy Nguyễn Hữu" w:date="2024-05-19T18:01:05Z">
        <w:r>
          <w:rPr/>
          <w:fldChar w:fldCharType="separate"/>
        </w:r>
      </w:ins>
      <w:ins w:id="978" w:author="Huy Nguyễn Hữu" w:date="2024-05-19T18:01:06Z">
        <w:r>
          <w:rPr/>
          <w:t>140</w:t>
        </w:r>
      </w:ins>
      <w:ins w:id="979" w:author="Huy Nguyễn Hữu" w:date="2024-05-19T18:01:05Z">
        <w:r>
          <w:rPr/>
          <w:fldChar w:fldCharType="end"/>
        </w:r>
      </w:ins>
      <w:ins w:id="980" w:author="Huy Nguyễn Hữu" w:date="2024-05-19T18:01:05Z">
        <w:r>
          <w:rPr/>
          <w:fldChar w:fldCharType="end"/>
        </w:r>
      </w:ins>
    </w:p>
    <w:p>
      <w:pPr>
        <w:pStyle w:val="23"/>
        <w:tabs>
          <w:tab w:val="right" w:leader="dot" w:pos="8788"/>
          <w:tab w:val="clear" w:pos="8778"/>
        </w:tabs>
        <w:rPr>
          <w:ins w:id="981" w:author="Huy Nguyễn Hữu" w:date="2024-05-19T18:01:05Z"/>
        </w:rPr>
      </w:pPr>
      <w:ins w:id="982" w:author="Huy Nguyễn Hữu" w:date="2024-05-19T18:01:05Z">
        <w:r>
          <w:rPr/>
          <w:fldChar w:fldCharType="begin"/>
        </w:r>
      </w:ins>
      <w:ins w:id="983" w:author="Huy Nguyễn Hữu" w:date="2024-05-19T18:01:05Z">
        <w:r>
          <w:rPr/>
          <w:instrText xml:space="preserve"> HYPERLINK \l _Toc19381 </w:instrText>
        </w:r>
      </w:ins>
      <w:ins w:id="984" w:author="Huy Nguyễn Hữu" w:date="2024-05-19T18:01:05Z">
        <w:r>
          <w:rPr/>
          <w:fldChar w:fldCharType="separate"/>
        </w:r>
      </w:ins>
      <w:ins w:id="985" w:author="Huy Nguyễn Hữu" w:date="2024-05-19T18:01:05Z">
        <w:r>
          <w:rPr>
            <w:rFonts w:hint="default"/>
          </w:rPr>
          <w:t xml:space="preserve">3.3 </w:t>
        </w:r>
      </w:ins>
      <w:ins w:id="986" w:author="Huy Nguyễn Hữu" w:date="2024-05-19T18:01:05Z">
        <w:r>
          <w:rPr/>
          <w:t>Deployment diagram</w:t>
        </w:r>
        <w:r>
          <w:rPr/>
          <w:tab/>
        </w:r>
      </w:ins>
      <w:ins w:id="987" w:author="Huy Nguyễn Hữu" w:date="2024-05-19T18:01:05Z">
        <w:r>
          <w:rPr/>
          <w:fldChar w:fldCharType="begin"/>
        </w:r>
      </w:ins>
      <w:ins w:id="988" w:author="Huy Nguyễn Hữu" w:date="2024-05-19T18:01:05Z">
        <w:r>
          <w:rPr/>
          <w:instrText xml:space="preserve"> PAGEREF _Toc19381 \h </w:instrText>
        </w:r>
      </w:ins>
      <w:ins w:id="989" w:author="Huy Nguyễn Hữu" w:date="2024-05-19T18:01:05Z">
        <w:r>
          <w:rPr/>
          <w:fldChar w:fldCharType="separate"/>
        </w:r>
      </w:ins>
      <w:ins w:id="990" w:author="Huy Nguyễn Hữu" w:date="2024-05-19T18:01:06Z">
        <w:r>
          <w:rPr/>
          <w:t>141</w:t>
        </w:r>
      </w:ins>
      <w:ins w:id="991" w:author="Huy Nguyễn Hữu" w:date="2024-05-19T18:01:05Z">
        <w:r>
          <w:rPr/>
          <w:fldChar w:fldCharType="end"/>
        </w:r>
      </w:ins>
      <w:ins w:id="992" w:author="Huy Nguyễn Hữu" w:date="2024-05-19T18:01:05Z">
        <w:r>
          <w:rPr/>
          <w:fldChar w:fldCharType="end"/>
        </w:r>
      </w:ins>
    </w:p>
    <w:p>
      <w:pPr>
        <w:pStyle w:val="22"/>
        <w:tabs>
          <w:tab w:val="right" w:leader="dot" w:pos="8788"/>
          <w:tab w:val="clear" w:pos="8778"/>
        </w:tabs>
        <w:rPr>
          <w:ins w:id="993" w:author="Huy Nguyễn Hữu" w:date="2024-05-19T18:01:05Z"/>
        </w:rPr>
      </w:pPr>
      <w:ins w:id="994" w:author="Huy Nguyễn Hữu" w:date="2024-05-19T18:01:05Z">
        <w:r>
          <w:rPr/>
          <w:fldChar w:fldCharType="begin"/>
        </w:r>
      </w:ins>
      <w:ins w:id="995" w:author="Huy Nguyễn Hữu" w:date="2024-05-19T18:01:05Z">
        <w:r>
          <w:rPr/>
          <w:instrText xml:space="preserve"> HYPERLINK \l _Toc26961 </w:instrText>
        </w:r>
      </w:ins>
      <w:ins w:id="996" w:author="Huy Nguyễn Hữu" w:date="2024-05-19T18:01:05Z">
        <w:r>
          <w:rPr/>
          <w:fldChar w:fldCharType="separate"/>
        </w:r>
      </w:ins>
      <w:ins w:id="997" w:author="Huy Nguyễn Hữu" w:date="2024-05-19T18:01:05Z">
        <w:r>
          <w:rPr>
            <w:rFonts w:hint="default"/>
          </w:rPr>
          <w:t xml:space="preserve">CHƯƠNG 4 </w:t>
        </w:r>
      </w:ins>
      <w:ins w:id="998" w:author="Huy Nguyễn Hữu" w:date="2024-05-19T18:01:05Z">
        <w:r>
          <w:rPr/>
          <w:t>: HIỆN THỰC</w:t>
        </w:r>
        <w:r>
          <w:rPr/>
          <w:tab/>
        </w:r>
      </w:ins>
      <w:ins w:id="999" w:author="Huy Nguyễn Hữu" w:date="2024-05-19T18:01:05Z">
        <w:r>
          <w:rPr/>
          <w:fldChar w:fldCharType="begin"/>
        </w:r>
      </w:ins>
      <w:ins w:id="1000" w:author="Huy Nguyễn Hữu" w:date="2024-05-19T18:01:05Z">
        <w:r>
          <w:rPr/>
          <w:instrText xml:space="preserve"> PAGEREF _Toc26961 \h </w:instrText>
        </w:r>
      </w:ins>
      <w:ins w:id="1001" w:author="Huy Nguyễn Hữu" w:date="2024-05-19T18:01:05Z">
        <w:r>
          <w:rPr/>
          <w:fldChar w:fldCharType="separate"/>
        </w:r>
      </w:ins>
      <w:ins w:id="1002" w:author="Huy Nguyễn Hữu" w:date="2024-05-19T18:01:06Z">
        <w:r>
          <w:rPr/>
          <w:t>143</w:t>
        </w:r>
      </w:ins>
      <w:ins w:id="1003" w:author="Huy Nguyễn Hữu" w:date="2024-05-19T18:01:05Z">
        <w:r>
          <w:rPr/>
          <w:fldChar w:fldCharType="end"/>
        </w:r>
      </w:ins>
      <w:ins w:id="1004" w:author="Huy Nguyễn Hữu" w:date="2024-05-19T18:01:05Z">
        <w:r>
          <w:rPr/>
          <w:fldChar w:fldCharType="end"/>
        </w:r>
      </w:ins>
    </w:p>
    <w:p>
      <w:pPr>
        <w:pStyle w:val="23"/>
        <w:tabs>
          <w:tab w:val="right" w:leader="dot" w:pos="8788"/>
          <w:tab w:val="clear" w:pos="8778"/>
        </w:tabs>
        <w:rPr>
          <w:ins w:id="1005" w:author="Huy Nguyễn Hữu" w:date="2024-05-19T18:01:05Z"/>
        </w:rPr>
      </w:pPr>
      <w:ins w:id="1006" w:author="Huy Nguyễn Hữu" w:date="2024-05-19T18:01:05Z">
        <w:r>
          <w:rPr/>
          <w:fldChar w:fldCharType="begin"/>
        </w:r>
      </w:ins>
      <w:ins w:id="1007" w:author="Huy Nguyễn Hữu" w:date="2024-05-19T18:01:05Z">
        <w:r>
          <w:rPr/>
          <w:instrText xml:space="preserve"> HYPERLINK \l _Toc23077 </w:instrText>
        </w:r>
      </w:ins>
      <w:ins w:id="1008" w:author="Huy Nguyễn Hữu" w:date="2024-05-19T18:01:05Z">
        <w:r>
          <w:rPr/>
          <w:fldChar w:fldCharType="separate"/>
        </w:r>
      </w:ins>
      <w:ins w:id="1009" w:author="Huy Nguyễn Hữu" w:date="2024-05-19T18:01:05Z">
        <w:r>
          <w:rPr>
            <w:rFonts w:hint="default"/>
          </w:rPr>
          <w:t xml:space="preserve">4.1 </w:t>
        </w:r>
      </w:ins>
      <w:ins w:id="1010" w:author="Huy Nguyễn Hữu" w:date="2024-05-19T18:01:05Z">
        <w:r>
          <w:rPr/>
          <w:t>Cấu hình phần cứng, phần mềm</w:t>
        </w:r>
        <w:r>
          <w:rPr/>
          <w:tab/>
        </w:r>
      </w:ins>
      <w:ins w:id="1011" w:author="Huy Nguyễn Hữu" w:date="2024-05-19T18:01:05Z">
        <w:r>
          <w:rPr/>
          <w:fldChar w:fldCharType="begin"/>
        </w:r>
      </w:ins>
      <w:ins w:id="1012" w:author="Huy Nguyễn Hữu" w:date="2024-05-19T18:01:05Z">
        <w:r>
          <w:rPr/>
          <w:instrText xml:space="preserve"> PAGEREF _Toc23077 \h </w:instrText>
        </w:r>
      </w:ins>
      <w:ins w:id="1013" w:author="Huy Nguyễn Hữu" w:date="2024-05-19T18:01:05Z">
        <w:r>
          <w:rPr/>
          <w:fldChar w:fldCharType="separate"/>
        </w:r>
      </w:ins>
      <w:ins w:id="1014" w:author="Huy Nguyễn Hữu" w:date="2024-05-19T18:01:06Z">
        <w:r>
          <w:rPr/>
          <w:t>143</w:t>
        </w:r>
      </w:ins>
      <w:ins w:id="1015" w:author="Huy Nguyễn Hữu" w:date="2024-05-19T18:01:05Z">
        <w:r>
          <w:rPr/>
          <w:fldChar w:fldCharType="end"/>
        </w:r>
      </w:ins>
      <w:ins w:id="1016" w:author="Huy Nguyễn Hữu" w:date="2024-05-19T18:01:05Z">
        <w:r>
          <w:rPr/>
          <w:fldChar w:fldCharType="end"/>
        </w:r>
      </w:ins>
    </w:p>
    <w:p>
      <w:pPr>
        <w:pStyle w:val="23"/>
        <w:tabs>
          <w:tab w:val="right" w:leader="dot" w:pos="8788"/>
          <w:tab w:val="clear" w:pos="8778"/>
        </w:tabs>
        <w:rPr>
          <w:ins w:id="1017" w:author="Huy Nguyễn Hữu" w:date="2024-05-19T18:01:06Z"/>
        </w:rPr>
      </w:pPr>
      <w:ins w:id="1018" w:author="Huy Nguyễn Hữu" w:date="2024-05-19T18:01:05Z">
        <w:r>
          <w:rPr/>
          <w:fldChar w:fldCharType="begin"/>
        </w:r>
      </w:ins>
      <w:ins w:id="1019" w:author="Huy Nguyễn Hữu" w:date="2024-05-19T18:01:05Z">
        <w:r>
          <w:rPr/>
          <w:instrText xml:space="preserve"> HYPERLINK \l _Toc9062 </w:instrText>
        </w:r>
      </w:ins>
      <w:ins w:id="1020" w:author="Huy Nguyễn Hữu" w:date="2024-05-19T18:01:05Z">
        <w:r>
          <w:rPr/>
          <w:fldChar w:fldCharType="separate"/>
        </w:r>
      </w:ins>
      <w:ins w:id="1021" w:author="Huy Nguyễn Hữu" w:date="2024-05-19T18:01:06Z">
        <w:r>
          <w:rPr>
            <w:rFonts w:hint="default"/>
          </w:rPr>
          <w:t xml:space="preserve">4.2 </w:t>
        </w:r>
      </w:ins>
      <w:ins w:id="1022" w:author="Huy Nguyễn Hữu" w:date="2024-05-19T18:01:06Z">
        <w:r>
          <w:rPr/>
          <w:t>Giao diện của hệ thống</w:t>
        </w:r>
        <w:r>
          <w:rPr/>
          <w:tab/>
        </w:r>
      </w:ins>
      <w:ins w:id="1023" w:author="Huy Nguyễn Hữu" w:date="2024-05-19T18:01:06Z">
        <w:r>
          <w:rPr/>
          <w:fldChar w:fldCharType="begin"/>
        </w:r>
      </w:ins>
      <w:ins w:id="1024" w:author="Huy Nguyễn Hữu" w:date="2024-05-19T18:01:06Z">
        <w:r>
          <w:rPr/>
          <w:instrText xml:space="preserve"> PAGEREF _Toc9062 \h </w:instrText>
        </w:r>
      </w:ins>
      <w:ins w:id="1025" w:author="Huy Nguyễn Hữu" w:date="2024-05-19T18:01:06Z">
        <w:r>
          <w:rPr/>
          <w:fldChar w:fldCharType="separate"/>
        </w:r>
      </w:ins>
      <w:ins w:id="1026" w:author="Huy Nguyễn Hữu" w:date="2024-05-19T18:01:06Z">
        <w:r>
          <w:rPr/>
          <w:t>143</w:t>
        </w:r>
      </w:ins>
      <w:ins w:id="1027" w:author="Huy Nguyễn Hữu" w:date="2024-05-19T18:01:06Z">
        <w:r>
          <w:rPr/>
          <w:fldChar w:fldCharType="end"/>
        </w:r>
      </w:ins>
      <w:ins w:id="1028" w:author="Huy Nguyễn Hữu" w:date="2024-05-19T18:01:05Z">
        <w:r>
          <w:rPr/>
          <w:fldChar w:fldCharType="end"/>
        </w:r>
      </w:ins>
    </w:p>
    <w:p>
      <w:pPr>
        <w:pStyle w:val="24"/>
        <w:tabs>
          <w:tab w:val="right" w:leader="dot" w:pos="8788"/>
        </w:tabs>
        <w:rPr>
          <w:ins w:id="1029" w:author="Huy Nguyễn Hữu" w:date="2024-05-19T18:01:06Z"/>
        </w:rPr>
      </w:pPr>
      <w:ins w:id="1030" w:author="Huy Nguyễn Hữu" w:date="2024-05-19T18:01:06Z">
        <w:r>
          <w:rPr/>
          <w:fldChar w:fldCharType="begin"/>
        </w:r>
      </w:ins>
      <w:ins w:id="1031" w:author="Huy Nguyễn Hữu" w:date="2024-05-19T18:01:06Z">
        <w:r>
          <w:rPr/>
          <w:instrText xml:space="preserve"> HYPERLINK \l _Toc19037 </w:instrText>
        </w:r>
      </w:ins>
      <w:ins w:id="1032" w:author="Huy Nguyễn Hữu" w:date="2024-05-19T18:01:06Z">
        <w:r>
          <w:rPr/>
          <w:fldChar w:fldCharType="separate"/>
        </w:r>
      </w:ins>
      <w:ins w:id="1033" w:author="Huy Nguyễn Hữu" w:date="2024-05-19T18:01:06Z">
        <w:r>
          <w:rPr>
            <w:rFonts w:hint="default"/>
            <w:i/>
          </w:rPr>
          <w:t xml:space="preserve">4.2.1 </w:t>
        </w:r>
      </w:ins>
      <w:ins w:id="1034" w:author="Huy Nguyễn Hữu" w:date="2024-05-19T18:01:06Z">
        <w:r>
          <w:rPr/>
          <w:t>Giao diện web</w:t>
        </w:r>
        <w:r>
          <w:rPr/>
          <w:tab/>
        </w:r>
      </w:ins>
      <w:ins w:id="1035" w:author="Huy Nguyễn Hữu" w:date="2024-05-19T18:01:06Z">
        <w:r>
          <w:rPr/>
          <w:fldChar w:fldCharType="begin"/>
        </w:r>
      </w:ins>
      <w:ins w:id="1036" w:author="Huy Nguyễn Hữu" w:date="2024-05-19T18:01:06Z">
        <w:r>
          <w:rPr/>
          <w:instrText xml:space="preserve"> PAGEREF _Toc19037 \h </w:instrText>
        </w:r>
      </w:ins>
      <w:ins w:id="1037" w:author="Huy Nguyễn Hữu" w:date="2024-05-19T18:01:06Z">
        <w:r>
          <w:rPr/>
          <w:fldChar w:fldCharType="separate"/>
        </w:r>
      </w:ins>
      <w:ins w:id="1038" w:author="Huy Nguyễn Hữu" w:date="2024-05-19T18:01:06Z">
        <w:r>
          <w:rPr/>
          <w:t>143</w:t>
        </w:r>
      </w:ins>
      <w:ins w:id="1039" w:author="Huy Nguyễn Hữu" w:date="2024-05-19T18:01:06Z">
        <w:r>
          <w:rPr/>
          <w:fldChar w:fldCharType="end"/>
        </w:r>
      </w:ins>
      <w:ins w:id="1040" w:author="Huy Nguyễn Hữu" w:date="2024-05-19T18:01:06Z">
        <w:r>
          <w:rPr/>
          <w:fldChar w:fldCharType="end"/>
        </w:r>
      </w:ins>
    </w:p>
    <w:p>
      <w:pPr>
        <w:pStyle w:val="24"/>
        <w:tabs>
          <w:tab w:val="right" w:leader="dot" w:pos="8788"/>
        </w:tabs>
        <w:rPr>
          <w:ins w:id="1041" w:author="Huy Nguyễn Hữu" w:date="2024-05-19T18:01:06Z"/>
        </w:rPr>
      </w:pPr>
      <w:ins w:id="1042" w:author="Huy Nguyễn Hữu" w:date="2024-05-19T18:01:06Z">
        <w:r>
          <w:rPr/>
          <w:fldChar w:fldCharType="begin"/>
        </w:r>
      </w:ins>
      <w:ins w:id="1043" w:author="Huy Nguyễn Hữu" w:date="2024-05-19T18:01:06Z">
        <w:r>
          <w:rPr/>
          <w:instrText xml:space="preserve"> HYPERLINK \l _Toc2938 </w:instrText>
        </w:r>
      </w:ins>
      <w:ins w:id="1044" w:author="Huy Nguyễn Hữu" w:date="2024-05-19T18:01:06Z">
        <w:r>
          <w:rPr/>
          <w:fldChar w:fldCharType="separate"/>
        </w:r>
      </w:ins>
      <w:ins w:id="1045" w:author="Huy Nguyễn Hữu" w:date="2024-05-19T18:01:06Z">
        <w:r>
          <w:rPr>
            <w:rFonts w:hint="default"/>
            <w:i/>
          </w:rPr>
          <w:t xml:space="preserve">4.2.2 </w:t>
        </w:r>
      </w:ins>
      <w:ins w:id="1046" w:author="Huy Nguyễn Hữu" w:date="2024-05-19T18:01:06Z">
        <w:r>
          <w:rPr/>
          <w:t>Giao diện mobile</w:t>
        </w:r>
        <w:r>
          <w:rPr/>
          <w:tab/>
        </w:r>
      </w:ins>
      <w:ins w:id="1047" w:author="Huy Nguyễn Hữu" w:date="2024-05-19T18:01:06Z">
        <w:r>
          <w:rPr/>
          <w:fldChar w:fldCharType="begin"/>
        </w:r>
      </w:ins>
      <w:ins w:id="1048" w:author="Huy Nguyễn Hữu" w:date="2024-05-19T18:01:06Z">
        <w:r>
          <w:rPr/>
          <w:instrText xml:space="preserve"> PAGEREF _Toc2938 \h </w:instrText>
        </w:r>
      </w:ins>
      <w:ins w:id="1049" w:author="Huy Nguyễn Hữu" w:date="2024-05-19T18:01:06Z">
        <w:r>
          <w:rPr/>
          <w:fldChar w:fldCharType="separate"/>
        </w:r>
      </w:ins>
      <w:ins w:id="1050" w:author="Huy Nguyễn Hữu" w:date="2024-05-19T18:01:06Z">
        <w:r>
          <w:rPr/>
          <w:t>157</w:t>
        </w:r>
      </w:ins>
      <w:ins w:id="1051" w:author="Huy Nguyễn Hữu" w:date="2024-05-19T18:01:06Z">
        <w:r>
          <w:rPr/>
          <w:fldChar w:fldCharType="end"/>
        </w:r>
      </w:ins>
      <w:ins w:id="1052" w:author="Huy Nguyễn Hữu" w:date="2024-05-19T18:01:06Z">
        <w:r>
          <w:rPr/>
          <w:fldChar w:fldCharType="end"/>
        </w:r>
      </w:ins>
    </w:p>
    <w:p>
      <w:pPr>
        <w:pStyle w:val="23"/>
        <w:tabs>
          <w:tab w:val="right" w:leader="dot" w:pos="8788"/>
          <w:tab w:val="clear" w:pos="8778"/>
        </w:tabs>
        <w:rPr>
          <w:ins w:id="1053" w:author="Huy Nguyễn Hữu" w:date="2024-05-19T18:01:06Z"/>
        </w:rPr>
      </w:pPr>
      <w:ins w:id="1054" w:author="Huy Nguyễn Hữu" w:date="2024-05-19T18:01:06Z">
        <w:r>
          <w:rPr/>
          <w:fldChar w:fldCharType="begin"/>
        </w:r>
      </w:ins>
      <w:ins w:id="1055" w:author="Huy Nguyễn Hữu" w:date="2024-05-19T18:01:06Z">
        <w:r>
          <w:rPr/>
          <w:instrText xml:space="preserve"> HYPERLINK \l _Toc11146 </w:instrText>
        </w:r>
      </w:ins>
      <w:ins w:id="1056" w:author="Huy Nguyễn Hữu" w:date="2024-05-19T18:01:06Z">
        <w:r>
          <w:rPr/>
          <w:fldChar w:fldCharType="separate"/>
        </w:r>
      </w:ins>
      <w:ins w:id="1057" w:author="Huy Nguyễn Hữu" w:date="2024-05-19T18:01:06Z">
        <w:r>
          <w:rPr>
            <w:rFonts w:hint="default"/>
          </w:rPr>
          <w:t xml:space="preserve">4.3 </w:t>
        </w:r>
      </w:ins>
      <w:ins w:id="1058" w:author="Huy Nguyễn Hữu" w:date="2024-05-19T18:01:06Z">
        <w:r>
          <w:rPr/>
          <w:t>Kế hoạch và hiện thực kiểm thử hệ thống</w:t>
        </w:r>
        <w:r>
          <w:rPr/>
          <w:tab/>
        </w:r>
      </w:ins>
      <w:ins w:id="1059" w:author="Huy Nguyễn Hữu" w:date="2024-05-19T18:01:06Z">
        <w:r>
          <w:rPr/>
          <w:fldChar w:fldCharType="begin"/>
        </w:r>
      </w:ins>
      <w:ins w:id="1060" w:author="Huy Nguyễn Hữu" w:date="2024-05-19T18:01:06Z">
        <w:r>
          <w:rPr/>
          <w:instrText xml:space="preserve"> PAGEREF _Toc11146 \h </w:instrText>
        </w:r>
      </w:ins>
      <w:ins w:id="1061" w:author="Huy Nguyễn Hữu" w:date="2024-05-19T18:01:06Z">
        <w:r>
          <w:rPr/>
          <w:fldChar w:fldCharType="separate"/>
        </w:r>
      </w:ins>
      <w:ins w:id="1062" w:author="Huy Nguyễn Hữu" w:date="2024-05-19T18:01:06Z">
        <w:r>
          <w:rPr/>
          <w:t>166</w:t>
        </w:r>
      </w:ins>
      <w:ins w:id="1063" w:author="Huy Nguyễn Hữu" w:date="2024-05-19T18:01:06Z">
        <w:r>
          <w:rPr/>
          <w:fldChar w:fldCharType="end"/>
        </w:r>
      </w:ins>
      <w:ins w:id="1064" w:author="Huy Nguyễn Hữu" w:date="2024-05-19T18:01:06Z">
        <w:r>
          <w:rPr/>
          <w:fldChar w:fldCharType="end"/>
        </w:r>
      </w:ins>
    </w:p>
    <w:p>
      <w:pPr>
        <w:pStyle w:val="24"/>
        <w:tabs>
          <w:tab w:val="right" w:leader="dot" w:pos="8788"/>
        </w:tabs>
        <w:rPr>
          <w:ins w:id="1065" w:author="Huy Nguyễn Hữu" w:date="2024-05-19T18:01:06Z"/>
        </w:rPr>
      </w:pPr>
      <w:ins w:id="1066" w:author="Huy Nguyễn Hữu" w:date="2024-05-19T18:01:06Z">
        <w:r>
          <w:rPr/>
          <w:fldChar w:fldCharType="begin"/>
        </w:r>
      </w:ins>
      <w:ins w:id="1067" w:author="Huy Nguyễn Hữu" w:date="2024-05-19T18:01:06Z">
        <w:r>
          <w:rPr/>
          <w:instrText xml:space="preserve"> HYPERLINK \l _Toc20690 </w:instrText>
        </w:r>
      </w:ins>
      <w:ins w:id="1068" w:author="Huy Nguyễn Hữu" w:date="2024-05-19T18:01:06Z">
        <w:r>
          <w:rPr/>
          <w:fldChar w:fldCharType="separate"/>
        </w:r>
      </w:ins>
      <w:ins w:id="1069" w:author="Huy Nguyễn Hữu" w:date="2024-05-19T18:01:06Z">
        <w:r>
          <w:rPr>
            <w:rFonts w:hint="default"/>
            <w:i/>
          </w:rPr>
          <w:t xml:space="preserve">4.3.1 </w:t>
        </w:r>
      </w:ins>
      <w:ins w:id="1070" w:author="Huy Nguyễn Hữu" w:date="2024-05-19T18:01:06Z">
        <w:r>
          <w:rPr/>
          <w:t>Kế hoạch kiểm thử</w:t>
        </w:r>
        <w:r>
          <w:rPr/>
          <w:tab/>
        </w:r>
      </w:ins>
      <w:ins w:id="1071" w:author="Huy Nguyễn Hữu" w:date="2024-05-19T18:01:06Z">
        <w:r>
          <w:rPr/>
          <w:fldChar w:fldCharType="begin"/>
        </w:r>
      </w:ins>
      <w:ins w:id="1072" w:author="Huy Nguyễn Hữu" w:date="2024-05-19T18:01:06Z">
        <w:r>
          <w:rPr/>
          <w:instrText xml:space="preserve"> PAGEREF _Toc20690 \h </w:instrText>
        </w:r>
      </w:ins>
      <w:ins w:id="1073" w:author="Huy Nguyễn Hữu" w:date="2024-05-19T18:01:06Z">
        <w:r>
          <w:rPr/>
          <w:fldChar w:fldCharType="separate"/>
        </w:r>
      </w:ins>
      <w:ins w:id="1074" w:author="Huy Nguyễn Hữu" w:date="2024-05-19T18:01:06Z">
        <w:r>
          <w:rPr/>
          <w:t>166</w:t>
        </w:r>
      </w:ins>
      <w:ins w:id="1075" w:author="Huy Nguyễn Hữu" w:date="2024-05-19T18:01:06Z">
        <w:r>
          <w:rPr/>
          <w:fldChar w:fldCharType="end"/>
        </w:r>
      </w:ins>
      <w:ins w:id="1076" w:author="Huy Nguyễn Hữu" w:date="2024-05-19T18:01:06Z">
        <w:r>
          <w:rPr/>
          <w:fldChar w:fldCharType="end"/>
        </w:r>
      </w:ins>
    </w:p>
    <w:p>
      <w:pPr>
        <w:pStyle w:val="24"/>
        <w:tabs>
          <w:tab w:val="right" w:leader="dot" w:pos="8788"/>
        </w:tabs>
        <w:rPr>
          <w:ins w:id="1077" w:author="Huy Nguyễn Hữu" w:date="2024-05-19T18:01:06Z"/>
        </w:rPr>
      </w:pPr>
      <w:ins w:id="1078" w:author="Huy Nguyễn Hữu" w:date="2024-05-19T18:01:06Z">
        <w:r>
          <w:rPr/>
          <w:fldChar w:fldCharType="begin"/>
        </w:r>
      </w:ins>
      <w:ins w:id="1079" w:author="Huy Nguyễn Hữu" w:date="2024-05-19T18:01:06Z">
        <w:r>
          <w:rPr/>
          <w:instrText xml:space="preserve"> HYPERLINK \l _Toc386 </w:instrText>
        </w:r>
      </w:ins>
      <w:ins w:id="1080" w:author="Huy Nguyễn Hữu" w:date="2024-05-19T18:01:06Z">
        <w:r>
          <w:rPr/>
          <w:fldChar w:fldCharType="separate"/>
        </w:r>
      </w:ins>
      <w:ins w:id="1081" w:author="Huy Nguyễn Hữu" w:date="2024-05-19T18:01:06Z">
        <w:r>
          <w:rPr>
            <w:rFonts w:hint="default"/>
            <w:i/>
          </w:rPr>
          <w:t xml:space="preserve">4.3.2 </w:t>
        </w:r>
      </w:ins>
      <w:ins w:id="1082" w:author="Huy Nguyễn Hữu" w:date="2024-05-19T18:01:06Z">
        <w:r>
          <w:rPr/>
          <w:t>Kiểm thử hệ thống</w:t>
        </w:r>
        <w:r>
          <w:rPr/>
          <w:tab/>
        </w:r>
      </w:ins>
      <w:ins w:id="1083" w:author="Huy Nguyễn Hữu" w:date="2024-05-19T18:01:06Z">
        <w:r>
          <w:rPr/>
          <w:fldChar w:fldCharType="begin"/>
        </w:r>
      </w:ins>
      <w:ins w:id="1084" w:author="Huy Nguyễn Hữu" w:date="2024-05-19T18:01:06Z">
        <w:r>
          <w:rPr/>
          <w:instrText xml:space="preserve"> PAGEREF _Toc386 \h </w:instrText>
        </w:r>
      </w:ins>
      <w:ins w:id="1085" w:author="Huy Nguyễn Hữu" w:date="2024-05-19T18:01:06Z">
        <w:r>
          <w:rPr/>
          <w:fldChar w:fldCharType="separate"/>
        </w:r>
      </w:ins>
      <w:ins w:id="1086" w:author="Huy Nguyễn Hữu" w:date="2024-05-19T18:01:06Z">
        <w:r>
          <w:rPr/>
          <w:t>166</w:t>
        </w:r>
      </w:ins>
      <w:ins w:id="1087" w:author="Huy Nguyễn Hữu" w:date="2024-05-19T18:01:06Z">
        <w:r>
          <w:rPr/>
          <w:fldChar w:fldCharType="end"/>
        </w:r>
      </w:ins>
      <w:ins w:id="1088" w:author="Huy Nguyễn Hữu" w:date="2024-05-19T18:01:06Z">
        <w:r>
          <w:rPr/>
          <w:fldChar w:fldCharType="end"/>
        </w:r>
      </w:ins>
    </w:p>
    <w:p>
      <w:pPr>
        <w:pStyle w:val="22"/>
        <w:tabs>
          <w:tab w:val="right" w:leader="dot" w:pos="8788"/>
          <w:tab w:val="clear" w:pos="8778"/>
        </w:tabs>
        <w:rPr>
          <w:ins w:id="1089" w:author="Huy Nguyễn Hữu" w:date="2024-05-19T18:01:06Z"/>
        </w:rPr>
      </w:pPr>
      <w:ins w:id="1090" w:author="Huy Nguyễn Hữu" w:date="2024-05-19T18:01:06Z">
        <w:r>
          <w:rPr/>
          <w:fldChar w:fldCharType="begin"/>
        </w:r>
      </w:ins>
      <w:ins w:id="1091" w:author="Huy Nguyễn Hữu" w:date="2024-05-19T18:01:06Z">
        <w:r>
          <w:rPr/>
          <w:instrText xml:space="preserve"> HYPERLINK \l _Toc15110 </w:instrText>
        </w:r>
      </w:ins>
      <w:ins w:id="1092" w:author="Huy Nguyễn Hữu" w:date="2024-05-19T18:01:06Z">
        <w:r>
          <w:rPr/>
          <w:fldChar w:fldCharType="separate"/>
        </w:r>
      </w:ins>
      <w:ins w:id="1093" w:author="Huy Nguyễn Hữu" w:date="2024-05-19T18:01:06Z">
        <w:r>
          <w:rPr>
            <w:rFonts w:hint="default"/>
          </w:rPr>
          <w:t xml:space="preserve">CHƯƠNG 5 </w:t>
        </w:r>
      </w:ins>
      <w:ins w:id="1094" w:author="Huy Nguyễn Hữu" w:date="2024-05-19T18:01:06Z">
        <w:r>
          <w:rPr/>
          <w:t>: KẾT LUẬN</w:t>
        </w:r>
        <w:r>
          <w:rPr/>
          <w:tab/>
        </w:r>
      </w:ins>
      <w:ins w:id="1095" w:author="Huy Nguyễn Hữu" w:date="2024-05-19T18:01:06Z">
        <w:r>
          <w:rPr/>
          <w:fldChar w:fldCharType="begin"/>
        </w:r>
      </w:ins>
      <w:ins w:id="1096" w:author="Huy Nguyễn Hữu" w:date="2024-05-19T18:01:06Z">
        <w:r>
          <w:rPr/>
          <w:instrText xml:space="preserve"> PAGEREF _Toc15110 \h </w:instrText>
        </w:r>
      </w:ins>
      <w:ins w:id="1097" w:author="Huy Nguyễn Hữu" w:date="2024-05-19T18:01:06Z">
        <w:r>
          <w:rPr/>
          <w:fldChar w:fldCharType="separate"/>
        </w:r>
      </w:ins>
      <w:ins w:id="1098" w:author="Huy Nguyễn Hữu" w:date="2024-05-19T18:01:06Z">
        <w:r>
          <w:rPr/>
          <w:t>167</w:t>
        </w:r>
      </w:ins>
      <w:ins w:id="1099" w:author="Huy Nguyễn Hữu" w:date="2024-05-19T18:01:06Z">
        <w:r>
          <w:rPr/>
          <w:fldChar w:fldCharType="end"/>
        </w:r>
      </w:ins>
      <w:ins w:id="1100" w:author="Huy Nguyễn Hữu" w:date="2024-05-19T18:01:06Z">
        <w:r>
          <w:rPr/>
          <w:fldChar w:fldCharType="end"/>
        </w:r>
      </w:ins>
    </w:p>
    <w:p>
      <w:pPr>
        <w:pStyle w:val="23"/>
        <w:tabs>
          <w:tab w:val="right" w:leader="dot" w:pos="8788"/>
          <w:tab w:val="clear" w:pos="8778"/>
        </w:tabs>
        <w:rPr>
          <w:ins w:id="1101" w:author="Huy Nguyễn Hữu" w:date="2024-05-19T18:01:06Z"/>
        </w:rPr>
      </w:pPr>
      <w:ins w:id="1102" w:author="Huy Nguyễn Hữu" w:date="2024-05-19T18:01:06Z">
        <w:r>
          <w:rPr/>
          <w:fldChar w:fldCharType="begin"/>
        </w:r>
      </w:ins>
      <w:ins w:id="1103" w:author="Huy Nguyễn Hữu" w:date="2024-05-19T18:01:06Z">
        <w:r>
          <w:rPr/>
          <w:instrText xml:space="preserve"> HYPERLINK \l _Toc25647 </w:instrText>
        </w:r>
      </w:ins>
      <w:ins w:id="1104" w:author="Huy Nguyễn Hữu" w:date="2024-05-19T18:01:06Z">
        <w:r>
          <w:rPr/>
          <w:fldChar w:fldCharType="separate"/>
        </w:r>
      </w:ins>
      <w:ins w:id="1105" w:author="Huy Nguyễn Hữu" w:date="2024-05-19T18:01:06Z">
        <w:r>
          <w:rPr>
            <w:rFonts w:hint="default"/>
          </w:rPr>
          <w:t xml:space="preserve">5.1 </w:t>
        </w:r>
      </w:ins>
      <w:ins w:id="1106" w:author="Huy Nguyễn Hữu" w:date="2024-05-19T18:01:06Z">
        <w:r>
          <w:rPr/>
          <w:t>Kết quả đạt được</w:t>
        </w:r>
        <w:r>
          <w:rPr/>
          <w:tab/>
        </w:r>
      </w:ins>
      <w:ins w:id="1107" w:author="Huy Nguyễn Hữu" w:date="2024-05-19T18:01:06Z">
        <w:r>
          <w:rPr/>
          <w:fldChar w:fldCharType="begin"/>
        </w:r>
      </w:ins>
      <w:ins w:id="1108" w:author="Huy Nguyễn Hữu" w:date="2024-05-19T18:01:06Z">
        <w:r>
          <w:rPr/>
          <w:instrText xml:space="preserve"> PAGEREF _Toc25647 \h </w:instrText>
        </w:r>
      </w:ins>
      <w:ins w:id="1109" w:author="Huy Nguyễn Hữu" w:date="2024-05-19T18:01:06Z">
        <w:r>
          <w:rPr/>
          <w:fldChar w:fldCharType="separate"/>
        </w:r>
      </w:ins>
      <w:ins w:id="1110" w:author="Huy Nguyễn Hữu" w:date="2024-05-19T18:01:06Z">
        <w:r>
          <w:rPr/>
          <w:t>167</w:t>
        </w:r>
      </w:ins>
      <w:ins w:id="1111" w:author="Huy Nguyễn Hữu" w:date="2024-05-19T18:01:06Z">
        <w:r>
          <w:rPr/>
          <w:fldChar w:fldCharType="end"/>
        </w:r>
      </w:ins>
      <w:ins w:id="1112" w:author="Huy Nguyễn Hữu" w:date="2024-05-19T18:01:06Z">
        <w:r>
          <w:rPr/>
          <w:fldChar w:fldCharType="end"/>
        </w:r>
      </w:ins>
    </w:p>
    <w:p>
      <w:pPr>
        <w:pStyle w:val="23"/>
        <w:tabs>
          <w:tab w:val="right" w:leader="dot" w:pos="8788"/>
          <w:tab w:val="clear" w:pos="8778"/>
        </w:tabs>
        <w:rPr>
          <w:ins w:id="1113" w:author="Huy Nguyễn Hữu" w:date="2024-05-19T18:01:06Z"/>
        </w:rPr>
      </w:pPr>
      <w:ins w:id="1114" w:author="Huy Nguyễn Hữu" w:date="2024-05-19T18:01:06Z">
        <w:r>
          <w:rPr/>
          <w:fldChar w:fldCharType="begin"/>
        </w:r>
      </w:ins>
      <w:ins w:id="1115" w:author="Huy Nguyễn Hữu" w:date="2024-05-19T18:01:06Z">
        <w:r>
          <w:rPr/>
          <w:instrText xml:space="preserve"> HYPERLINK \l _Toc32322 </w:instrText>
        </w:r>
      </w:ins>
      <w:ins w:id="1116" w:author="Huy Nguyễn Hữu" w:date="2024-05-19T18:01:06Z">
        <w:r>
          <w:rPr/>
          <w:fldChar w:fldCharType="separate"/>
        </w:r>
      </w:ins>
      <w:ins w:id="1117" w:author="Huy Nguyễn Hữu" w:date="2024-05-19T18:01:06Z">
        <w:r>
          <w:rPr>
            <w:rFonts w:hint="default"/>
          </w:rPr>
          <w:t xml:space="preserve">5.2 </w:t>
        </w:r>
      </w:ins>
      <w:ins w:id="1118" w:author="Huy Nguyễn Hữu" w:date="2024-05-19T18:01:06Z">
        <w:r>
          <w:rPr/>
          <w:t>Hạn chế của đồ án</w:t>
        </w:r>
        <w:r>
          <w:rPr/>
          <w:tab/>
        </w:r>
      </w:ins>
      <w:ins w:id="1119" w:author="Huy Nguyễn Hữu" w:date="2024-05-19T18:01:06Z">
        <w:r>
          <w:rPr/>
          <w:fldChar w:fldCharType="begin"/>
        </w:r>
      </w:ins>
      <w:ins w:id="1120" w:author="Huy Nguyễn Hữu" w:date="2024-05-19T18:01:06Z">
        <w:r>
          <w:rPr/>
          <w:instrText xml:space="preserve"> PAGEREF _Toc32322 \h </w:instrText>
        </w:r>
      </w:ins>
      <w:ins w:id="1121" w:author="Huy Nguyễn Hữu" w:date="2024-05-19T18:01:06Z">
        <w:r>
          <w:rPr/>
          <w:fldChar w:fldCharType="separate"/>
        </w:r>
      </w:ins>
      <w:ins w:id="1122" w:author="Huy Nguyễn Hữu" w:date="2024-05-19T18:01:06Z">
        <w:r>
          <w:rPr/>
          <w:t>167</w:t>
        </w:r>
      </w:ins>
      <w:ins w:id="1123" w:author="Huy Nguyễn Hữu" w:date="2024-05-19T18:01:06Z">
        <w:r>
          <w:rPr/>
          <w:fldChar w:fldCharType="end"/>
        </w:r>
      </w:ins>
      <w:ins w:id="1124" w:author="Huy Nguyễn Hữu" w:date="2024-05-19T18:01:06Z">
        <w:r>
          <w:rPr/>
          <w:fldChar w:fldCharType="end"/>
        </w:r>
      </w:ins>
    </w:p>
    <w:p>
      <w:pPr>
        <w:pStyle w:val="23"/>
        <w:tabs>
          <w:tab w:val="right" w:leader="dot" w:pos="8788"/>
          <w:tab w:val="clear" w:pos="8778"/>
        </w:tabs>
        <w:rPr>
          <w:ins w:id="1125" w:author="Huy Nguyễn Hữu" w:date="2024-05-19T18:01:06Z"/>
        </w:rPr>
      </w:pPr>
      <w:ins w:id="1126" w:author="Huy Nguyễn Hữu" w:date="2024-05-19T18:01:06Z">
        <w:r>
          <w:rPr/>
          <w:fldChar w:fldCharType="begin"/>
        </w:r>
      </w:ins>
      <w:ins w:id="1127" w:author="Huy Nguyễn Hữu" w:date="2024-05-19T18:01:06Z">
        <w:r>
          <w:rPr/>
          <w:instrText xml:space="preserve"> HYPERLINK \l _Toc27472 </w:instrText>
        </w:r>
      </w:ins>
      <w:ins w:id="1128" w:author="Huy Nguyễn Hữu" w:date="2024-05-19T18:01:06Z">
        <w:r>
          <w:rPr/>
          <w:fldChar w:fldCharType="separate"/>
        </w:r>
      </w:ins>
      <w:ins w:id="1129" w:author="Huy Nguyễn Hữu" w:date="2024-05-19T18:01:06Z">
        <w:r>
          <w:rPr>
            <w:rFonts w:hint="default"/>
          </w:rPr>
          <w:t xml:space="preserve">5.3 </w:t>
        </w:r>
      </w:ins>
      <w:ins w:id="1130" w:author="Huy Nguyễn Hữu" w:date="2024-05-19T18:01:06Z">
        <w:r>
          <w:rPr/>
          <w:t>Hướng phát triển</w:t>
        </w:r>
        <w:r>
          <w:rPr/>
          <w:tab/>
        </w:r>
      </w:ins>
      <w:ins w:id="1131" w:author="Huy Nguyễn Hữu" w:date="2024-05-19T18:01:06Z">
        <w:r>
          <w:rPr/>
          <w:fldChar w:fldCharType="begin"/>
        </w:r>
      </w:ins>
      <w:ins w:id="1132" w:author="Huy Nguyễn Hữu" w:date="2024-05-19T18:01:06Z">
        <w:r>
          <w:rPr/>
          <w:instrText xml:space="preserve"> PAGEREF _Toc27472 \h </w:instrText>
        </w:r>
      </w:ins>
      <w:ins w:id="1133" w:author="Huy Nguyễn Hữu" w:date="2024-05-19T18:01:06Z">
        <w:r>
          <w:rPr/>
          <w:fldChar w:fldCharType="separate"/>
        </w:r>
      </w:ins>
      <w:ins w:id="1134" w:author="Huy Nguyễn Hữu" w:date="2024-05-19T18:01:06Z">
        <w:r>
          <w:rPr/>
          <w:t>167</w:t>
        </w:r>
      </w:ins>
      <w:ins w:id="1135" w:author="Huy Nguyễn Hữu" w:date="2024-05-19T18:01:06Z">
        <w:r>
          <w:rPr/>
          <w:fldChar w:fldCharType="end"/>
        </w:r>
      </w:ins>
      <w:ins w:id="1136" w:author="Huy Nguyễn Hữu" w:date="2024-05-19T18:01:06Z">
        <w:r>
          <w:rPr/>
          <w:fldChar w:fldCharType="end"/>
        </w:r>
      </w:ins>
    </w:p>
    <w:p>
      <w:pPr>
        <w:pStyle w:val="22"/>
        <w:tabs>
          <w:tab w:val="right" w:leader="dot" w:pos="8788"/>
          <w:tab w:val="clear" w:pos="8778"/>
        </w:tabs>
        <w:rPr>
          <w:ins w:id="1137" w:author="Huy Nguyễn Hữu" w:date="2024-05-19T18:01:06Z"/>
        </w:rPr>
      </w:pPr>
      <w:ins w:id="1138" w:author="Huy Nguyễn Hữu" w:date="2024-05-19T18:01:06Z">
        <w:r>
          <w:rPr/>
          <w:fldChar w:fldCharType="begin"/>
        </w:r>
      </w:ins>
      <w:ins w:id="1139" w:author="Huy Nguyễn Hữu" w:date="2024-05-19T18:01:06Z">
        <w:r>
          <w:rPr/>
          <w:instrText xml:space="preserve"> HYPERLINK \l _Toc16007 </w:instrText>
        </w:r>
      </w:ins>
      <w:ins w:id="1140" w:author="Huy Nguyễn Hữu" w:date="2024-05-19T18:01:06Z">
        <w:r>
          <w:rPr/>
          <w:fldChar w:fldCharType="separate"/>
        </w:r>
      </w:ins>
      <w:ins w:id="1141" w:author="Huy Nguyễn Hữu" w:date="2024-05-19T18:01:06Z">
        <w:r>
          <w:rPr/>
          <w:t>TÀI LIỆU THAM KHẢO</w:t>
        </w:r>
        <w:r>
          <w:rPr/>
          <w:tab/>
        </w:r>
      </w:ins>
      <w:ins w:id="1142" w:author="Huy Nguyễn Hữu" w:date="2024-05-19T18:01:06Z">
        <w:r>
          <w:rPr/>
          <w:fldChar w:fldCharType="begin"/>
        </w:r>
      </w:ins>
      <w:ins w:id="1143" w:author="Huy Nguyễn Hữu" w:date="2024-05-19T18:01:06Z">
        <w:r>
          <w:rPr/>
          <w:instrText xml:space="preserve"> PAGEREF _Toc16007 \h </w:instrText>
        </w:r>
      </w:ins>
      <w:ins w:id="1144" w:author="Huy Nguyễn Hữu" w:date="2024-05-19T18:01:06Z">
        <w:r>
          <w:rPr/>
          <w:fldChar w:fldCharType="separate"/>
        </w:r>
      </w:ins>
      <w:ins w:id="1145" w:author="Huy Nguyễn Hữu" w:date="2024-05-19T18:01:06Z">
        <w:r>
          <w:rPr/>
          <w:t>168</w:t>
        </w:r>
      </w:ins>
      <w:ins w:id="1146" w:author="Huy Nguyễn Hữu" w:date="2024-05-19T18:01:06Z">
        <w:r>
          <w:rPr/>
          <w:fldChar w:fldCharType="end"/>
        </w:r>
      </w:ins>
      <w:ins w:id="1147" w:author="Huy Nguyễn Hữu" w:date="2024-05-19T18:01:06Z">
        <w:r>
          <w:rPr/>
          <w:fldChar w:fldCharType="end"/>
        </w:r>
      </w:ins>
    </w:p>
    <w:p>
      <w:pPr>
        <w:pStyle w:val="14"/>
        <w:spacing w:line="360" w:lineRule="auto"/>
        <w:sectPr>
          <w:headerReference r:id="rId5" w:type="default"/>
          <w:footerReference r:id="rId6" w:type="default"/>
          <w:footerReference r:id="rId7" w:type="even"/>
          <w:pgSz w:w="11907" w:h="16840"/>
          <w:pgMar w:top="1701" w:right="1134" w:bottom="1701" w:left="1985" w:header="709" w:footer="709" w:gutter="0"/>
          <w:pgNumType w:start="0"/>
          <w:cols w:space="708" w:num="1"/>
          <w:titlePg/>
          <w:docGrid w:linePitch="360" w:charSpace="0"/>
        </w:sectPr>
      </w:pPr>
      <w:r>
        <w:fldChar w:fldCharType="end"/>
      </w:r>
    </w:p>
    <w:p>
      <w:pPr>
        <w:pStyle w:val="2"/>
        <w:numPr>
          <w:ilvl w:val="0"/>
          <w:numId w:val="0"/>
        </w:numPr>
        <w:spacing w:before="0" w:after="0" w:line="360" w:lineRule="auto"/>
      </w:pPr>
      <w:bookmarkStart w:id="5" w:name="_Toc163610098"/>
      <w:bookmarkStart w:id="6" w:name="_Toc14558"/>
      <w:bookmarkStart w:id="7" w:name="_Toc31020"/>
      <w:r>
        <w:t>DANH MỤC CÁC HÌNH VẼ</w:t>
      </w:r>
      <w:bookmarkEnd w:id="5"/>
      <w:bookmarkEnd w:id="6"/>
      <w:bookmarkEnd w:id="7"/>
    </w:p>
    <w:p>
      <w:pPr>
        <w:pStyle w:val="21"/>
        <w:tabs>
          <w:tab w:val="right" w:leader="dot" w:pos="8778"/>
        </w:tabs>
        <w:rPr>
          <w:del w:id="1148" w:author="Huy Nguyễn Hữu" w:date="2024-05-19T18:01:52Z"/>
          <w:rFonts w:asciiTheme="minorHAnsi" w:hAnsiTheme="minorHAnsi" w:eastAsiaTheme="minorEastAsia" w:cstheme="minorBidi"/>
          <w:sz w:val="22"/>
          <w:szCs w:val="22"/>
        </w:rPr>
      </w:pPr>
      <w:del w:id="1149" w:author="Huy Nguyễn Hữu" w:date="2024-05-19T18:01:52Z">
        <w:r>
          <w:rPr/>
          <w:fldChar w:fldCharType="begin"/>
        </w:r>
      </w:del>
      <w:del w:id="1150" w:author="Huy Nguyễn Hữu" w:date="2024-05-19T18:01:52Z">
        <w:r>
          <w:rPr/>
          <w:delInstrText xml:space="preserve"> TOC \h \z \c "Hình " </w:delInstrText>
        </w:r>
      </w:del>
      <w:del w:id="1151" w:author="Huy Nguyễn Hữu" w:date="2024-05-19T18:01:52Z">
        <w:r>
          <w:rPr/>
          <w:fldChar w:fldCharType="separate"/>
        </w:r>
      </w:del>
      <w:del w:id="1152" w:author="Huy Nguyễn Hữu" w:date="2024-05-19T18:01:52Z">
        <w:r>
          <w:rPr/>
          <w:fldChar w:fldCharType="begin"/>
        </w:r>
      </w:del>
      <w:del w:id="1153" w:author="Huy Nguyễn Hữu" w:date="2024-05-19T18:01:52Z">
        <w:r>
          <w:rPr/>
          <w:delInstrText xml:space="preserve"> HYPERLINK \l "_Toc14693413" </w:delInstrText>
        </w:r>
      </w:del>
      <w:del w:id="1154" w:author="Huy Nguyễn Hữu" w:date="2024-05-19T18:01:52Z">
        <w:r>
          <w:rPr/>
          <w:fldChar w:fldCharType="separate"/>
        </w:r>
      </w:del>
      <w:del w:id="1155" w:author="Huy Nguyễn Hữu" w:date="2024-05-19T18:01:52Z">
        <w:r>
          <w:rPr>
            <w:rStyle w:val="17"/>
          </w:rPr>
          <w:delText>Hình 2</w:delText>
        </w:r>
        <w:r>
          <w:rPr>
            <w:rStyle w:val="17"/>
          </w:rPr>
          <w:noBreakHyphen/>
        </w:r>
        <w:r>
          <w:rPr>
            <w:rStyle w:val="17"/>
          </w:rPr>
          <w:delText>1 Node.js development</w:delText>
        </w:r>
      </w:del>
      <w:del w:id="1156" w:author="Huy Nguyễn Hữu" w:date="2024-05-19T18:01:52Z">
        <w:r>
          <w:rPr/>
          <w:tab/>
        </w:r>
      </w:del>
      <w:del w:id="1157" w:author="Huy Nguyễn Hữu" w:date="2024-05-19T18:01:52Z">
        <w:r>
          <w:rPr/>
          <w:fldChar w:fldCharType="begin"/>
        </w:r>
      </w:del>
      <w:del w:id="1158" w:author="Huy Nguyễn Hữu" w:date="2024-05-19T18:01:52Z">
        <w:r>
          <w:rPr/>
          <w:delInstrText xml:space="preserve"> PAGEREF _Toc14693413 \h </w:delInstrText>
        </w:r>
      </w:del>
      <w:del w:id="1159" w:author="Huy Nguyễn Hữu" w:date="2024-05-19T18:01:52Z">
        <w:r>
          <w:rPr/>
          <w:fldChar w:fldCharType="separate"/>
        </w:r>
      </w:del>
      <w:del w:id="1160" w:author="Huy Nguyễn Hữu" w:date="2024-05-19T18:01:52Z">
        <w:r>
          <w:rPr/>
          <w:delText>11</w:delText>
        </w:r>
      </w:del>
      <w:del w:id="1161" w:author="Huy Nguyễn Hữu" w:date="2024-05-19T18:01:52Z">
        <w:r>
          <w:rPr/>
          <w:fldChar w:fldCharType="end"/>
        </w:r>
      </w:del>
      <w:del w:id="1162" w:author="Huy Nguyễn Hữu" w:date="2024-05-19T18:01:52Z">
        <w:r>
          <w:rPr/>
          <w:fldChar w:fldCharType="end"/>
        </w:r>
      </w:del>
    </w:p>
    <w:p>
      <w:del w:id="1163" w:author="Huy Nguyễn Hữu" w:date="2024-05-19T18:01:52Z">
        <w:r>
          <w:rPr/>
          <w:fldChar w:fldCharType="end"/>
        </w:r>
      </w:del>
    </w:p>
    <w:p>
      <w:pPr>
        <w:ind w:firstLine="0"/>
        <w:jc w:val="left"/>
        <w:rPr>
          <w:rFonts w:cs="Arial"/>
          <w:b/>
          <w:bCs/>
          <w:kern w:val="32"/>
          <w:sz w:val="32"/>
          <w:szCs w:val="32"/>
        </w:rPr>
      </w:pPr>
      <w:r>
        <w:br w:type="page"/>
      </w:r>
    </w:p>
    <w:p>
      <w:pPr>
        <w:pStyle w:val="2"/>
        <w:numPr>
          <w:ilvl w:val="0"/>
          <w:numId w:val="0"/>
        </w:numPr>
        <w:spacing w:before="0" w:after="0" w:line="360" w:lineRule="auto"/>
      </w:pPr>
      <w:bookmarkStart w:id="8" w:name="_Toc8281"/>
      <w:bookmarkStart w:id="9" w:name="_Toc163610099"/>
      <w:bookmarkStart w:id="10" w:name="_Toc32551"/>
      <w:r>
        <w:t>DANH MỤC CÁC BẢNG BIỂU</w:t>
      </w:r>
      <w:bookmarkEnd w:id="8"/>
      <w:bookmarkEnd w:id="9"/>
      <w:bookmarkEnd w:id="10"/>
    </w:p>
    <w:p>
      <w:pPr>
        <w:pStyle w:val="21"/>
        <w:tabs>
          <w:tab w:val="right" w:leader="dot" w:pos="8778"/>
        </w:tabs>
        <w:rPr>
          <w:del w:id="1164" w:author="Huy Nguyễn Hữu" w:date="2024-05-19T18:01:00Z"/>
          <w:rFonts w:asciiTheme="minorHAnsi" w:hAnsiTheme="minorHAnsi" w:eastAsiaTheme="minorEastAsia" w:cstheme="minorBidi"/>
          <w:sz w:val="22"/>
          <w:szCs w:val="22"/>
        </w:rPr>
      </w:pPr>
      <w:r>
        <w:fldChar w:fldCharType="begin"/>
      </w:r>
      <w:r>
        <w:instrText xml:space="preserve"> TOC \h \z \c "Bảng" </w:instrText>
      </w:r>
      <w:r>
        <w:fldChar w:fldCharType="separate"/>
      </w:r>
      <w:del w:id="1165" w:author="Huy Nguyễn Hữu" w:date="2024-05-19T18:01:00Z">
        <w:r>
          <w:rPr/>
          <w:fldChar w:fldCharType="begin"/>
        </w:r>
      </w:del>
      <w:del w:id="1166" w:author="Huy Nguyễn Hữu" w:date="2024-05-19T18:01:00Z">
        <w:r>
          <w:rPr/>
          <w:delInstrText xml:space="preserve"> HYPERLINK \l "_Toc14682192" </w:delInstrText>
        </w:r>
      </w:del>
      <w:del w:id="1167" w:author="Huy Nguyễn Hữu" w:date="2024-05-19T18:01:00Z">
        <w:r>
          <w:rPr/>
          <w:fldChar w:fldCharType="separate"/>
        </w:r>
      </w:del>
      <w:del w:id="1168" w:author="Huy Nguyễn Hữu" w:date="2024-05-19T18:01:00Z">
        <w:r>
          <w:rPr>
            <w:rStyle w:val="17"/>
          </w:rPr>
          <w:delText>Bảng 3</w:delText>
        </w:r>
        <w:r>
          <w:rPr>
            <w:rStyle w:val="17"/>
          </w:rPr>
          <w:noBreakHyphen/>
        </w:r>
        <w:r>
          <w:rPr>
            <w:rStyle w:val="17"/>
          </w:rPr>
          <w:delText>1 Danh sách tác nhân và mô tả</w:delText>
        </w:r>
      </w:del>
      <w:del w:id="1169" w:author="Huy Nguyễn Hữu" w:date="2024-05-19T18:01:00Z">
        <w:r>
          <w:rPr/>
          <w:tab/>
        </w:r>
      </w:del>
      <w:del w:id="1170" w:author="Huy Nguyễn Hữu" w:date="2024-05-19T18:01:00Z">
        <w:r>
          <w:rPr/>
          <w:fldChar w:fldCharType="begin"/>
        </w:r>
      </w:del>
      <w:del w:id="1171" w:author="Huy Nguyễn Hữu" w:date="2024-05-19T18:01:00Z">
        <w:r>
          <w:rPr/>
          <w:delInstrText xml:space="preserve"> PAGEREF _Toc14682192 \h </w:delInstrText>
        </w:r>
      </w:del>
      <w:del w:id="1172" w:author="Huy Nguyễn Hữu" w:date="2024-05-19T18:01:00Z">
        <w:r>
          <w:rPr/>
          <w:fldChar w:fldCharType="separate"/>
        </w:r>
      </w:del>
      <w:del w:id="1173" w:author="Huy Nguyễn Hữu" w:date="2024-05-19T18:01:00Z">
        <w:r>
          <w:rPr/>
          <w:delText>1</w:delText>
        </w:r>
      </w:del>
      <w:del w:id="1174" w:author="Huy Nguyễn Hữu" w:date="2024-05-19T18:01:00Z">
        <w:r>
          <w:rPr/>
          <w:fldChar w:fldCharType="end"/>
        </w:r>
      </w:del>
      <w:del w:id="1175" w:author="Huy Nguyễn Hữu" w:date="2024-05-19T18:01:00Z">
        <w:r>
          <w:rPr/>
          <w:fldChar w:fldCharType="end"/>
        </w:r>
      </w:del>
    </w:p>
    <w:p>
      <w:pPr>
        <w:pStyle w:val="21"/>
        <w:tabs>
          <w:tab w:val="right" w:leader="dot" w:pos="8778"/>
        </w:tabs>
        <w:rPr>
          <w:del w:id="1176" w:author="Huy Nguyễn Hữu" w:date="2024-05-19T18:01:00Z"/>
          <w:rFonts w:asciiTheme="minorHAnsi" w:hAnsiTheme="minorHAnsi" w:eastAsiaTheme="minorEastAsia" w:cstheme="minorBidi"/>
          <w:sz w:val="22"/>
          <w:szCs w:val="22"/>
        </w:rPr>
      </w:pPr>
      <w:del w:id="1177" w:author="Huy Nguyễn Hữu" w:date="2024-05-19T18:01:00Z">
        <w:r>
          <w:rPr/>
          <w:fldChar w:fldCharType="begin"/>
        </w:r>
      </w:del>
      <w:del w:id="1178" w:author="Huy Nguyễn Hữu" w:date="2024-05-19T18:01:00Z">
        <w:r>
          <w:rPr/>
          <w:delInstrText xml:space="preserve"> HYPERLINK \l "_Toc14682193" </w:delInstrText>
        </w:r>
      </w:del>
      <w:del w:id="1179" w:author="Huy Nguyễn Hữu" w:date="2024-05-19T18:01:00Z">
        <w:r>
          <w:rPr/>
          <w:fldChar w:fldCharType="separate"/>
        </w:r>
      </w:del>
      <w:del w:id="1180" w:author="Huy Nguyễn Hữu" w:date="2024-05-19T18:01:00Z">
        <w:r>
          <w:rPr>
            <w:rStyle w:val="17"/>
          </w:rPr>
          <w:delText>Bảng 3</w:delText>
        </w:r>
        <w:r>
          <w:rPr>
            <w:rStyle w:val="17"/>
          </w:rPr>
          <w:noBreakHyphen/>
        </w:r>
        <w:r>
          <w:rPr>
            <w:rStyle w:val="17"/>
          </w:rPr>
          <w:delText>2 Danh sách các tình huống trong hệ thống</w:delText>
        </w:r>
      </w:del>
      <w:del w:id="1181" w:author="Huy Nguyễn Hữu" w:date="2024-05-19T18:01:00Z">
        <w:r>
          <w:rPr/>
          <w:tab/>
        </w:r>
      </w:del>
      <w:del w:id="1182" w:author="Huy Nguyễn Hữu" w:date="2024-05-19T18:01:00Z">
        <w:r>
          <w:rPr/>
          <w:fldChar w:fldCharType="begin"/>
        </w:r>
      </w:del>
      <w:del w:id="1183" w:author="Huy Nguyễn Hữu" w:date="2024-05-19T18:01:00Z">
        <w:r>
          <w:rPr/>
          <w:delInstrText xml:space="preserve"> PAGEREF _Toc14682193 \h </w:delInstrText>
        </w:r>
      </w:del>
      <w:del w:id="1184" w:author="Huy Nguyễn Hữu" w:date="2024-05-19T18:01:00Z">
        <w:r>
          <w:rPr/>
          <w:fldChar w:fldCharType="separate"/>
        </w:r>
      </w:del>
      <w:del w:id="1185" w:author="Huy Nguyễn Hữu" w:date="2024-05-19T18:01:00Z">
        <w:r>
          <w:rPr/>
          <w:delText>1</w:delText>
        </w:r>
      </w:del>
      <w:del w:id="1186" w:author="Huy Nguyễn Hữu" w:date="2024-05-19T18:01:00Z">
        <w:r>
          <w:rPr/>
          <w:fldChar w:fldCharType="end"/>
        </w:r>
      </w:del>
      <w:del w:id="1187" w:author="Huy Nguyễn Hữu" w:date="2024-05-19T18:01:00Z">
        <w:r>
          <w:rPr/>
          <w:fldChar w:fldCharType="end"/>
        </w:r>
      </w:del>
    </w:p>
    <w:p>
      <w:pPr>
        <w:pStyle w:val="21"/>
        <w:tabs>
          <w:tab w:val="right" w:leader="dot" w:pos="8788"/>
        </w:tabs>
        <w:rPr>
          <w:ins w:id="1188" w:author="Huy Nguyễn Hữu" w:date="2024-05-19T18:01:01Z"/>
        </w:rPr>
      </w:pPr>
      <w:ins w:id="1189" w:author="Huy Nguyễn Hữu" w:date="2024-05-19T18:01:01Z">
        <w:r>
          <w:rPr/>
          <w:fldChar w:fldCharType="begin"/>
        </w:r>
      </w:ins>
      <w:ins w:id="1190" w:author="Huy Nguyễn Hữu" w:date="2024-05-19T18:01:01Z">
        <w:r>
          <w:rPr/>
          <w:instrText xml:space="preserve"> HYPERLINK \l _Toc31769 </w:instrText>
        </w:r>
      </w:ins>
      <w:ins w:id="1191" w:author="Huy Nguyễn Hữu" w:date="2024-05-19T18:01:01Z">
        <w:r>
          <w:rPr/>
          <w:fldChar w:fldCharType="separate"/>
        </w:r>
      </w:ins>
      <w:ins w:id="1192" w:author="Huy Nguyễn Hữu" w:date="2024-05-19T18:01:01Z">
        <w:r>
          <w:rPr/>
          <w:t>Bảng 3</w:t>
        </w:r>
        <w:r>
          <w:rPr/>
          <w:noBreakHyphen/>
        </w:r>
        <w:r>
          <w:rPr/>
          <w:t>1  Danh sách tác nhân và mô tả</w:t>
        </w:r>
        <w:r>
          <w:rPr/>
          <w:tab/>
        </w:r>
      </w:ins>
      <w:ins w:id="1193" w:author="Huy Nguyễn Hữu" w:date="2024-05-19T18:01:01Z">
        <w:r>
          <w:rPr/>
          <w:fldChar w:fldCharType="begin"/>
        </w:r>
      </w:ins>
      <w:ins w:id="1194" w:author="Huy Nguyễn Hữu" w:date="2024-05-19T18:01:01Z">
        <w:r>
          <w:rPr/>
          <w:instrText xml:space="preserve"> PAGEREF _Toc31769 \h </w:instrText>
        </w:r>
      </w:ins>
      <w:ins w:id="1195" w:author="Huy Nguyễn Hữu" w:date="2024-05-19T18:01:01Z">
        <w:r>
          <w:rPr/>
          <w:fldChar w:fldCharType="separate"/>
        </w:r>
      </w:ins>
      <w:ins w:id="1196" w:author="Huy Nguyễn Hữu" w:date="2024-05-19T18:01:01Z">
        <w:r>
          <w:rPr/>
          <w:t>25</w:t>
        </w:r>
      </w:ins>
      <w:ins w:id="1197" w:author="Huy Nguyễn Hữu" w:date="2024-05-19T18:01:01Z">
        <w:r>
          <w:rPr/>
          <w:fldChar w:fldCharType="end"/>
        </w:r>
      </w:ins>
      <w:ins w:id="1198" w:author="Huy Nguyễn Hữu" w:date="2024-05-19T18:01:01Z">
        <w:r>
          <w:rPr/>
          <w:fldChar w:fldCharType="end"/>
        </w:r>
      </w:ins>
    </w:p>
    <w:p>
      <w:pPr>
        <w:pStyle w:val="21"/>
        <w:tabs>
          <w:tab w:val="right" w:leader="dot" w:pos="8788"/>
        </w:tabs>
        <w:rPr>
          <w:ins w:id="1199" w:author="Huy Nguyễn Hữu" w:date="2024-05-19T18:01:01Z"/>
        </w:rPr>
      </w:pPr>
      <w:ins w:id="1200" w:author="Huy Nguyễn Hữu" w:date="2024-05-19T18:01:01Z">
        <w:r>
          <w:rPr/>
          <w:fldChar w:fldCharType="begin"/>
        </w:r>
      </w:ins>
      <w:ins w:id="1201" w:author="Huy Nguyễn Hữu" w:date="2024-05-19T18:01:01Z">
        <w:r>
          <w:rPr/>
          <w:instrText xml:space="preserve"> HYPERLINK \l _Toc21451 </w:instrText>
        </w:r>
      </w:ins>
      <w:ins w:id="1202" w:author="Huy Nguyễn Hữu" w:date="2024-05-19T18:01:01Z">
        <w:r>
          <w:rPr/>
          <w:fldChar w:fldCharType="separate"/>
        </w:r>
      </w:ins>
      <w:ins w:id="1203" w:author="Huy Nguyễn Hữu" w:date="2024-05-19T18:01:01Z">
        <w:r>
          <w:rPr/>
          <w:t>Bảng 3</w:t>
        </w:r>
        <w:r>
          <w:rPr/>
          <w:noBreakHyphen/>
        </w:r>
        <w:r>
          <w:rPr/>
          <w:t>2  Danh sách các tình huống trong hệ thống</w:t>
        </w:r>
        <w:r>
          <w:rPr/>
          <w:tab/>
        </w:r>
      </w:ins>
      <w:ins w:id="1204" w:author="Huy Nguyễn Hữu" w:date="2024-05-19T18:01:01Z">
        <w:r>
          <w:rPr/>
          <w:fldChar w:fldCharType="begin"/>
        </w:r>
      </w:ins>
      <w:ins w:id="1205" w:author="Huy Nguyễn Hữu" w:date="2024-05-19T18:01:01Z">
        <w:r>
          <w:rPr/>
          <w:instrText xml:space="preserve"> PAGEREF _Toc21451 \h </w:instrText>
        </w:r>
      </w:ins>
      <w:ins w:id="1206" w:author="Huy Nguyễn Hữu" w:date="2024-05-19T18:01:01Z">
        <w:r>
          <w:rPr/>
          <w:fldChar w:fldCharType="separate"/>
        </w:r>
      </w:ins>
      <w:ins w:id="1207" w:author="Huy Nguyễn Hữu" w:date="2024-05-19T18:01:01Z">
        <w:r>
          <w:rPr/>
          <w:t>26</w:t>
        </w:r>
      </w:ins>
      <w:ins w:id="1208" w:author="Huy Nguyễn Hữu" w:date="2024-05-19T18:01:01Z">
        <w:r>
          <w:rPr/>
          <w:fldChar w:fldCharType="end"/>
        </w:r>
      </w:ins>
      <w:ins w:id="1209" w:author="Huy Nguyễn Hữu" w:date="2024-05-19T18:01:01Z">
        <w:r>
          <w:rPr/>
          <w:fldChar w:fldCharType="end"/>
        </w:r>
      </w:ins>
    </w:p>
    <w:p>
      <w:pPr>
        <w:pStyle w:val="21"/>
        <w:tabs>
          <w:tab w:val="right" w:leader="dot" w:pos="8778"/>
        </w:tabs>
        <w:spacing w:before="0"/>
        <w:rPr>
          <w:rFonts w:asciiTheme="minorHAnsi" w:hAnsiTheme="minorHAnsi" w:eastAsiaTheme="minorEastAsia" w:cstheme="minorBidi"/>
          <w:sz w:val="22"/>
          <w:szCs w:val="22"/>
        </w:rPr>
      </w:pPr>
      <w:r>
        <w:fldChar w:fldCharType="end"/>
      </w:r>
    </w:p>
    <w:p>
      <w:pPr>
        <w:ind w:firstLine="0"/>
        <w:jc w:val="left"/>
      </w:pPr>
      <w:r>
        <w:br w:type="page"/>
      </w:r>
    </w:p>
    <w:p>
      <w:pPr>
        <w:pStyle w:val="2"/>
        <w:spacing w:before="0" w:after="0" w:line="360" w:lineRule="auto"/>
        <w:ind w:left="0"/>
      </w:pPr>
      <w:bookmarkStart w:id="11" w:name="_Ref262310605"/>
      <w:bookmarkStart w:id="12" w:name="_Ref262310598"/>
      <w:bookmarkStart w:id="13" w:name="_Toc68"/>
      <w:bookmarkStart w:id="14" w:name="_Toc163610100"/>
      <w:bookmarkStart w:id="15" w:name="_Toc32479"/>
      <w:r>
        <w:t xml:space="preserve">: </w:t>
      </w:r>
      <w:bookmarkEnd w:id="11"/>
      <w:bookmarkEnd w:id="12"/>
      <w:r>
        <w:t>GIỚI THIỆU</w:t>
      </w:r>
      <w:bookmarkEnd w:id="13"/>
      <w:bookmarkEnd w:id="14"/>
      <w:bookmarkEnd w:id="15"/>
      <w:r>
        <w:t xml:space="preserve"> </w:t>
      </w:r>
    </w:p>
    <w:p>
      <w:pPr>
        <w:pStyle w:val="3"/>
      </w:pPr>
      <w:bookmarkStart w:id="16" w:name="_Toc163610101"/>
      <w:bookmarkStart w:id="17" w:name="_Toc31518"/>
      <w:bookmarkStart w:id="18" w:name="_Toc32687"/>
      <w:r>
        <w:t>Tổng quan</w:t>
      </w:r>
      <w:bookmarkEnd w:id="16"/>
      <w:bookmarkEnd w:id="17"/>
      <w:bookmarkEnd w:id="18"/>
      <w:r>
        <w:t xml:space="preserve"> </w:t>
      </w:r>
    </w:p>
    <w:p>
      <w:r>
        <w:t>Đề tài này tập trung vào việc phát triển một ứng dụng quản lý người dùng, tương tự như ứng dụng Zalo, với mục đích quản lý thông tin người dùng một cách thuận tiện và hiệu quả</w:t>
      </w:r>
    </w:p>
    <w:p/>
    <w:p>
      <w:pPr>
        <w:pStyle w:val="3"/>
      </w:pPr>
      <w:bookmarkStart w:id="19" w:name="_Toc163610102"/>
      <w:bookmarkStart w:id="20" w:name="_Toc25001"/>
      <w:bookmarkStart w:id="21" w:name="_Toc7819"/>
      <w:r>
        <w:t>Mục tiêu đề tài</w:t>
      </w:r>
      <w:bookmarkEnd w:id="19"/>
      <w:bookmarkEnd w:id="20"/>
      <w:bookmarkEnd w:id="21"/>
      <w:r>
        <w:tab/>
      </w:r>
    </w:p>
    <w:p>
      <w:pPr>
        <w:numPr>
          <w:ilvl w:val="0"/>
          <w:numId w:val="4"/>
        </w:numPr>
      </w:pPr>
      <w:r>
        <w:t>Xây dựng giao diện người dùng thân thiện: Tạo ra một giao diện người dùng dễ sử dụng và thân thiện, cho phép người dùng dễ dàng tạo mới, cập nhật và quản lý thông tin cá nhân của mình.</w:t>
      </w:r>
    </w:p>
    <w:p>
      <w:pPr>
        <w:ind w:firstLine="0"/>
      </w:pPr>
    </w:p>
    <w:p>
      <w:pPr>
        <w:numPr>
          <w:ilvl w:val="0"/>
          <w:numId w:val="4"/>
        </w:numPr>
      </w:pPr>
      <w:r>
        <w:t>Quản lý tài khoản người dùng: Phát triển các chức năng cho phép quản lý tài khoản người dùng như tạo mới, cập nhật và xóa tài khoản. Đồng thời, đảm bảo tính bảo mật cho các thông tin cá nhân của người dùng.</w:t>
      </w:r>
    </w:p>
    <w:p>
      <w:pPr>
        <w:ind w:firstLine="0"/>
      </w:pPr>
    </w:p>
    <w:p>
      <w:pPr>
        <w:numPr>
          <w:ilvl w:val="0"/>
          <w:numId w:val="4"/>
        </w:numPr>
      </w:pPr>
      <w:r>
        <w:t>Cung cấp tính năng giao tiếp: Phát triển tính năng nhắn tin, gọi điện và chia sẻ nội dung giữa các người dùng trong hệ thống, giúp tạo ra trải nghiệm giao tiếp tốt như trên ứng dụng Zalo.</w:t>
      </w:r>
    </w:p>
    <w:p>
      <w:pPr>
        <w:ind w:firstLine="0"/>
      </w:pPr>
    </w:p>
    <w:p>
      <w:pPr>
        <w:numPr>
          <w:ilvl w:val="0"/>
          <w:numId w:val="4"/>
        </w:numPr>
      </w:pPr>
      <w:r>
        <w:t>Bảo mật thông tin người dùng: Xây dựng các cơ chế bảo mật mạnh mẽ để đảm bảo an toàn cho thông tin cá nhân của người dùng, bao gồm việc mã hóa dữ liệu và cung cấp cơ chế xác thực hai yếu tố nếu cần thiết.</w:t>
      </w:r>
    </w:p>
    <w:p>
      <w:pPr>
        <w:ind w:firstLine="0"/>
      </w:pPr>
    </w:p>
    <w:p>
      <w:pPr>
        <w:numPr>
          <w:ilvl w:val="0"/>
          <w:numId w:val="4"/>
        </w:numPr>
      </w:pPr>
      <w:r>
        <w:t>Tính linh hoạt và mở rộng: Thiết kế hệ thống sao cho có thể dễ dàng mở rộng và điều chỉnh tính năng theo yêu cầu của người dùng và thị trường, đồng thời đảm bảo tính ổn định của hệ thống.</w:t>
      </w:r>
    </w:p>
    <w:p>
      <w:pPr>
        <w:ind w:firstLine="0"/>
      </w:pPr>
    </w:p>
    <w:p>
      <w:pPr>
        <w:numPr>
          <w:ilvl w:val="0"/>
          <w:numId w:val="4"/>
        </w:numPr>
      </w:pPr>
      <w:r>
        <w:t>Hiệu suất và độ tin cậy: Đảm bảo rằng hệ thống có hiệu suất cao và luôn đáng tin cậy, đáp ứng được nhu cầu sử dụng ngày càng tăng của người dùng một cách linh hoạt.</w:t>
      </w:r>
    </w:p>
    <w:p>
      <w:pPr>
        <w:ind w:firstLine="0"/>
      </w:pPr>
    </w:p>
    <w:p>
      <w:pPr>
        <w:numPr>
          <w:ilvl w:val="0"/>
          <w:numId w:val="4"/>
        </w:numPr>
      </w:pPr>
      <w:r>
        <w:t>Tính tương thích: Đảm bảo rằng ứng dụng có thể hoạt động trên nhiều nền tảng và thiết bị khác nhau, từ điện thoại di động đến máy tính cá nhân.</w:t>
      </w:r>
    </w:p>
    <w:p>
      <w:pPr>
        <w:ind w:firstLine="0"/>
      </w:pPr>
    </w:p>
    <w:p>
      <w:pPr>
        <w:numPr>
          <w:ilvl w:val="0"/>
          <w:numId w:val="4"/>
        </w:numPr>
      </w:pPr>
      <w:r>
        <w:t>Tính di động: Đảm bảo rằng ứng dụng có thể hoạt động mượt mà trên cả nền tảng di động và web, để người dùng có thể truy cập và sử dụng mọi lúc, mọi nơi.</w:t>
      </w:r>
    </w:p>
    <w:p/>
    <w:p>
      <w:pPr>
        <w:pStyle w:val="3"/>
      </w:pPr>
      <w:bookmarkStart w:id="22" w:name="_Toc163610103"/>
      <w:bookmarkStart w:id="23" w:name="_Toc29677"/>
      <w:bookmarkStart w:id="24" w:name="_Toc14976"/>
      <w:r>
        <w:t>Phạm vi đề tài</w:t>
      </w:r>
      <w:bookmarkEnd w:id="22"/>
      <w:bookmarkEnd w:id="23"/>
      <w:bookmarkEnd w:id="24"/>
    </w:p>
    <w:p>
      <w:pPr>
        <w:numPr>
          <w:ilvl w:val="0"/>
          <w:numId w:val="5"/>
        </w:numPr>
      </w:pPr>
      <w:r>
        <w:t>Quản lý thông tin người dùng: Phạm vi này tập trung vào việc phát triển các chức năng liên quan đến quản lý thông tin cá nhân của người dùng, bao gồm tạo mới, cập nhật và xóa tài khoản người dùng, cũng như quản lý các thông tin như tên, email, số điện thoại, địa chỉ, ngày sinh, ảnh đại diện, v.v.</w:t>
      </w:r>
    </w:p>
    <w:p>
      <w:pPr>
        <w:ind w:firstLine="0"/>
      </w:pPr>
    </w:p>
    <w:p>
      <w:pPr>
        <w:numPr>
          <w:ilvl w:val="0"/>
          <w:numId w:val="5"/>
        </w:numPr>
      </w:pPr>
      <w:r>
        <w:t>Tính năng giao tiếp: Đề xuất triển khai tính năng giao tiếp giữa các người dùng trong hệ thống, bao gồm nhắn tin, gọi điện và chia sẻ nội dung đa phương tiện, như hình ảnh và video.</w:t>
      </w:r>
    </w:p>
    <w:p/>
    <w:p>
      <w:pPr>
        <w:numPr>
          <w:ilvl w:val="0"/>
          <w:numId w:val="5"/>
        </w:numPr>
      </w:pPr>
      <w:r>
        <w:t>Bảo mật và quản lý truy cập: Phạm vi này bao gồm việc xây dựng các cơ chế bảo mật để đảm bảo an toàn cho thông tin người dùng, bao gồm mã hóa dữ liệu và xác thực hai yếu tố. Ngoài ra, cũng cần xem xét các chức năng liên quan đến quản lý truy cập, bao gồm quản lý vai trò và quyền hạn của người dùng.</w:t>
      </w:r>
    </w:p>
    <w:p/>
    <w:p>
      <w:pPr>
        <w:numPr>
          <w:ilvl w:val="0"/>
          <w:numId w:val="5"/>
        </w:numPr>
      </w:pPr>
      <w:r>
        <w:t>Tìm kiếm và sắp xếp: Đề xuất triển khai tính năng tìm kiếm và sắp xếp danh sách người dùng dựa trên các tiêu chí như tên, địa chỉ, ngày sinh, v.v.</w:t>
      </w:r>
    </w:p>
    <w:p/>
    <w:p>
      <w:pPr>
        <w:numPr>
          <w:ilvl w:val="0"/>
          <w:numId w:val="5"/>
        </w:numPr>
      </w:pPr>
      <w:r>
        <w:t>Thống kê và báo cáo: Phạm vi này bao gồm việc phát triển tính năng thống kê và báo cáo về hoạt động của người dùng, bao gồm số lượng tin nhắn, cuộc gọi, thời gian hoạt động, v.v.</w:t>
      </w:r>
    </w:p>
    <w:p/>
    <w:p>
      <w:pPr>
        <w:numPr>
          <w:ilvl w:val="0"/>
          <w:numId w:val="5"/>
        </w:numPr>
      </w:pPr>
      <w:r>
        <w:t>Tính linh hoạt và mở rộng: Đề xuất phạm vi cho phép dễ dàng mở rộng và điều chỉnh tính năng của ứng dụng để đáp ứng yêu cầu mới và phản hồi từ người dùng và thị trường.</w:t>
      </w:r>
    </w:p>
    <w:p/>
    <w:p>
      <w:pPr>
        <w:numPr>
          <w:ilvl w:val="0"/>
          <w:numId w:val="5"/>
        </w:numPr>
      </w:pPr>
      <w:r>
        <w:t>Hiệu suất và độ tin cậy: Phạm vi này bao gồm việc đảm bảo rằng hệ thống có hiệu suất cao và luôn đáng tin cậy, đáp ứng được nhu cầu sử dụng của người dùng một cách linh hoạt và mượt mà.</w:t>
      </w:r>
    </w:p>
    <w:p/>
    <w:p>
      <w:pPr>
        <w:numPr>
          <w:ilvl w:val="0"/>
          <w:numId w:val="5"/>
        </w:numPr>
      </w:pPr>
      <w:r>
        <w:t>Tính tương thích và di động: Phạm vi này đảm bảo rằng ứng dụng có thể hoạt động trên nhiều nền tảng và thiết bị khác nhau, từ điện thoại di động đến máy tính cá nhân, đồng thời đảm bảo rằng trải nghiệm người dùng trên cả nền tảng di động và web đều mượt mà.</w:t>
      </w:r>
    </w:p>
    <w:p/>
    <w:p>
      <w:pPr>
        <w:pStyle w:val="3"/>
      </w:pPr>
      <w:bookmarkStart w:id="25" w:name="_Toc163610104"/>
      <w:bookmarkStart w:id="26" w:name="_Toc18916"/>
      <w:bookmarkStart w:id="27" w:name="_Toc10162"/>
      <w:r>
        <w:t>Mô tả yêu cầu chức năng</w:t>
      </w:r>
      <w:bookmarkEnd w:id="25"/>
      <w:bookmarkEnd w:id="26"/>
      <w:bookmarkEnd w:id="27"/>
    </w:p>
    <w:p>
      <w:pPr>
        <w:numPr>
          <w:ilvl w:val="0"/>
          <w:numId w:val="6"/>
        </w:numPr>
        <w:ind w:firstLine="0"/>
      </w:pPr>
      <w:r>
        <w:t>Chức năng chính:</w:t>
      </w:r>
    </w:p>
    <w:p>
      <w:pPr>
        <w:ind w:firstLine="0"/>
      </w:pPr>
      <w:r>
        <w:t xml:space="preserve">   Quản lý Tài khoản Người dùng:</w:t>
      </w:r>
    </w:p>
    <w:p>
      <w:pPr>
        <w:numPr>
          <w:ilvl w:val="0"/>
          <w:numId w:val="7"/>
        </w:numPr>
      </w:pPr>
      <w:r>
        <w:t>Tạo mới tài khoản: Người dùng có thể đăng ký tài khoản mới bằng cách cung cấp các thông tin cần thiết như tên, email, số điện thoại và mật khẩu.</w:t>
      </w:r>
    </w:p>
    <w:p>
      <w:pPr>
        <w:numPr>
          <w:ilvl w:val="0"/>
          <w:numId w:val="7"/>
        </w:numPr>
      </w:pPr>
      <w:r>
        <w:t>Đăng nhập: Người dùng có thể đăng nhập vào hệ thống bằng cách nhập email và mật khẩu đã đăng ký.</w:t>
      </w:r>
    </w:p>
    <w:p>
      <w:pPr>
        <w:numPr>
          <w:ilvl w:val="0"/>
          <w:numId w:val="7"/>
        </w:numPr>
      </w:pPr>
      <w:r>
        <w:t>Cập nhật thông tin cá nhân: Cho phép người dùng cập nhật thông tin cá nhân như tên, email, số điện thoại, địa chỉ và ảnh đại diện.</w:t>
      </w:r>
    </w:p>
    <w:p>
      <w:pPr>
        <w:numPr>
          <w:ilvl w:val="0"/>
          <w:numId w:val="7"/>
        </w:numPr>
      </w:pPr>
      <w:r>
        <w:t>Đổi mật khẩu: Người dùng có thể thay đổi mật khẩu của mình bất kỳ lúc nào.</w:t>
      </w:r>
    </w:p>
    <w:p>
      <w:pPr>
        <w:numPr>
          <w:ilvl w:val="0"/>
          <w:numId w:val="7"/>
        </w:numPr>
      </w:pPr>
      <w:r>
        <w:t>Xóa tài khoản: Cho phép người dùng xóa tài khoản của mình, đồng thời xóa hết các dữ liệu liên quan.</w:t>
      </w:r>
    </w:p>
    <w:p>
      <w:pPr>
        <w:ind w:firstLine="0"/>
      </w:pPr>
    </w:p>
    <w:p>
      <w:pPr>
        <w:ind w:firstLine="0"/>
      </w:pPr>
      <w:r>
        <w:t xml:space="preserve">  Tính năng Giao tiếp:</w:t>
      </w:r>
    </w:p>
    <w:p>
      <w:pPr>
        <w:numPr>
          <w:ilvl w:val="0"/>
          <w:numId w:val="8"/>
        </w:numPr>
      </w:pPr>
      <w:r>
        <w:t>Nhắn tin: Cho phép người dùng gửi và nhận tin nhắn văn bản với người dùng khác trong hệ thống.</w:t>
      </w:r>
    </w:p>
    <w:p>
      <w:pPr>
        <w:numPr>
          <w:ilvl w:val="0"/>
          <w:numId w:val="8"/>
        </w:numPr>
      </w:pPr>
      <w:r>
        <w:t>Gọi điện: Người dùng có thể thực hiện cuộc gọi thoại hoặc video call với các người dùng khác.</w:t>
      </w:r>
    </w:p>
    <w:p>
      <w:pPr>
        <w:numPr>
          <w:ilvl w:val="0"/>
          <w:numId w:val="8"/>
        </w:numPr>
      </w:pPr>
      <w:r>
        <w:t>Chia sẻ nội dung: Người dùng có thể chia sẻ hình ảnh, video và tập tin khác với người dùng khác.</w:t>
      </w:r>
    </w:p>
    <w:p>
      <w:pPr>
        <w:ind w:firstLine="0"/>
      </w:pPr>
    </w:p>
    <w:p>
      <w:pPr>
        <w:ind w:firstLine="0"/>
      </w:pPr>
      <w:r>
        <w:t>2. Chức năng phụ:</w:t>
      </w:r>
    </w:p>
    <w:p>
      <w:pPr>
        <w:ind w:firstLine="0"/>
      </w:pPr>
      <w:r>
        <w:t xml:space="preserve">   Bảo mật và Quản lý Truy cập:</w:t>
      </w:r>
    </w:p>
    <w:p>
      <w:pPr>
        <w:numPr>
          <w:ilvl w:val="0"/>
          <w:numId w:val="9"/>
        </w:numPr>
      </w:pPr>
      <w:r>
        <w:t>Mã hóa dữ liệu: Dữ liệu người dùng được lưu trữ và truyền tải trong hệ thống sử dụng các phương pháp mã hóa để đảm bảo tính bảo mật.</w:t>
      </w:r>
    </w:p>
    <w:p>
      <w:pPr>
        <w:numPr>
          <w:ilvl w:val="0"/>
          <w:numId w:val="9"/>
        </w:numPr>
      </w:pPr>
      <w:r>
        <w:t>Xác thực hai yếu tố: Cung cấp tính năng xác thực hai yếu tố (2FA) cho phép người dùng bật/tắt để tăng cường bảo mật tài khoản.</w:t>
      </w:r>
    </w:p>
    <w:p>
      <w:pPr>
        <w:ind w:firstLine="0"/>
      </w:pPr>
    </w:p>
    <w:p>
      <w:pPr>
        <w:ind w:firstLine="0"/>
      </w:pPr>
      <w:r>
        <w:t>3. Phi chức năng:</w:t>
      </w:r>
    </w:p>
    <w:p>
      <w:pPr>
        <w:ind w:firstLine="0"/>
      </w:pPr>
      <w:r>
        <w:t xml:space="preserve">  Tìm kiếm và Sắp xếp:</w:t>
      </w:r>
    </w:p>
    <w:p>
      <w:pPr>
        <w:numPr>
          <w:ilvl w:val="0"/>
          <w:numId w:val="10"/>
        </w:numPr>
      </w:pPr>
      <w:r>
        <w:t>Tìm kiếm người dùng: Cho phép người dùng tìm kiếm người dùng khác trong hệ thống bằng cách nhập tên hoặc thông tin khác.</w:t>
      </w:r>
    </w:p>
    <w:p>
      <w:pPr>
        <w:numPr>
          <w:ilvl w:val="0"/>
          <w:numId w:val="10"/>
        </w:numPr>
      </w:pPr>
      <w:r>
        <w:t>Sắp xếp danh sách người dùng: Cho phép sắp xếp danh sách người dùng theo các tiêu chí như tên, địa chỉ, hoặc ngày sinh.</w:t>
      </w:r>
    </w:p>
    <w:p>
      <w:pPr>
        <w:ind w:firstLine="0"/>
      </w:pPr>
    </w:p>
    <w:p>
      <w:pPr>
        <w:ind w:firstLine="0"/>
      </w:pPr>
      <w:r>
        <w:t xml:space="preserve">   Thống kê và Báo cáo:</w:t>
      </w:r>
    </w:p>
    <w:p>
      <w:pPr>
        <w:numPr>
          <w:ilvl w:val="0"/>
          <w:numId w:val="11"/>
        </w:numPr>
      </w:pPr>
      <w:r>
        <w:t>Thống kê hoạt động:  Hiển thị thống kê về hoạt động của người dùng như số lượng tin nhắn, cuộc gọi và thời gian hoạt động.</w:t>
      </w:r>
    </w:p>
    <w:p>
      <w:pPr>
        <w:numPr>
          <w:ilvl w:val="0"/>
          <w:numId w:val="11"/>
        </w:numPr>
        <w:sectPr>
          <w:pgSz w:w="11907" w:h="16840"/>
          <w:pgMar w:top="1701" w:right="1134" w:bottom="1701" w:left="1985" w:header="709" w:footer="709" w:gutter="0"/>
          <w:cols w:space="708" w:num="1"/>
          <w:docGrid w:linePitch="360" w:charSpace="0"/>
        </w:sectPr>
      </w:pPr>
      <w:r>
        <w:t>Báo cáo hoạt động: Cung cấp báo cáo chi tiết về hoạt động của người dùng cho mỗi khoảng thời gian cụ thể.</w:t>
      </w:r>
    </w:p>
    <w:bookmarkEnd w:id="1"/>
    <w:p>
      <w:pPr>
        <w:pStyle w:val="2"/>
        <w:spacing w:before="0" w:after="0" w:line="360" w:lineRule="auto"/>
        <w:ind w:left="0"/>
      </w:pPr>
      <w:bookmarkStart w:id="28" w:name="_Toc18027"/>
      <w:bookmarkStart w:id="29" w:name="_Toc163610105"/>
      <w:bookmarkStart w:id="30" w:name="_Toc23772"/>
      <w:r>
        <w:t>: CƠ SỞ LÝ THUYẾT</w:t>
      </w:r>
      <w:bookmarkEnd w:id="28"/>
      <w:bookmarkEnd w:id="29"/>
      <w:bookmarkEnd w:id="30"/>
    </w:p>
    <w:p>
      <w:pPr>
        <w:pStyle w:val="3"/>
      </w:pPr>
      <w:bookmarkStart w:id="31" w:name="_Toc163610106"/>
      <w:bookmarkStart w:id="32" w:name="_Toc10114"/>
      <w:bookmarkStart w:id="33" w:name="_Toc18248"/>
      <w:bookmarkStart w:id="243" w:name="_GoBack"/>
      <w:bookmarkEnd w:id="243"/>
      <w:r>
        <w:t>Cloud Computing với AWS</w:t>
      </w:r>
      <w:bookmarkEnd w:id="31"/>
      <w:bookmarkEnd w:id="32"/>
      <w:bookmarkEnd w:id="33"/>
    </w:p>
    <w:p>
      <w:pPr>
        <w:ind w:left="0" w:leftChars="0" w:firstLine="0" w:firstLineChars="0"/>
      </w:pPr>
      <w:r>
        <w:drawing>
          <wp:inline distT="0" distB="0" distL="0" distR="0">
            <wp:extent cx="5455920" cy="3814445"/>
            <wp:effectExtent l="0" t="0" r="0" b="10795"/>
            <wp:docPr id="226278337" name="Picture 1" descr="A diagram of a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8337" name="Picture 1" descr="A diagram of a cloud with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73595" cy="3827405"/>
                    </a:xfrm>
                    <a:prstGeom prst="rect">
                      <a:avLst/>
                    </a:prstGeom>
                  </pic:spPr>
                </pic:pic>
              </a:graphicData>
            </a:graphic>
          </wp:inline>
        </w:drawing>
      </w:r>
    </w:p>
    <w:p>
      <w:pPr>
        <w:pStyle w:val="14"/>
      </w:pPr>
      <w:r>
        <w:t>Hình 2- 1 Amazon Web Service</w:t>
      </w:r>
    </w:p>
    <w:p>
      <w:pPr>
        <w:pStyle w:val="49"/>
        <w:numPr>
          <w:ilvl w:val="0"/>
          <w:numId w:val="12"/>
        </w:numPr>
      </w:pPr>
      <w:r>
        <w:t xml:space="preserve">Tổng quan </w:t>
      </w:r>
    </w:p>
    <w:p>
      <w:pPr>
        <w:pStyle w:val="49"/>
        <w:numPr>
          <w:ilvl w:val="0"/>
          <w:numId w:val="13"/>
        </w:numPr>
      </w:pPr>
      <w:r>
        <w:t xml:space="preserve">Amazon Web Services (AWS) là nền tảng đám mây toàn diện và được </w:t>
      </w:r>
    </w:p>
    <w:p>
      <w:pPr>
        <w:ind w:left="922" w:firstLine="0"/>
      </w:pPr>
      <w:r>
        <w:t>sử dụng rộng rãi nhất, cung cấp trên 200 dịch vụ đầy đủ tính năng từ các trung tâm dữ liệu trên toàn thế giới. Hàng triệu khách hàng</w:t>
      </w:r>
    </w:p>
    <w:p>
      <w:pPr>
        <w:pStyle w:val="49"/>
        <w:numPr>
          <w:ilvl w:val="0"/>
          <w:numId w:val="12"/>
        </w:numPr>
      </w:pPr>
      <w:r>
        <w:t xml:space="preserve">Dịch vụ đã sử dụng </w:t>
      </w:r>
    </w:p>
    <w:p>
      <w:pPr>
        <w:pStyle w:val="49"/>
        <w:numPr>
          <w:ilvl w:val="0"/>
          <w:numId w:val="13"/>
        </w:numPr>
      </w:pPr>
      <w:r>
        <w:rPr>
          <w:b/>
          <w:bCs/>
        </w:rPr>
        <w:t>S3</w:t>
      </w:r>
      <w:r>
        <w:t xml:space="preserve">: </w:t>
      </w:r>
      <w:r>
        <w:rPr>
          <w:color w:val="212529"/>
          <w:shd w:val="clear" w:color="auto" w:fill="FFFFFF"/>
        </w:rPr>
        <w:t>là một lưu trữ cho internet. Nó được thiết kế để cung cấp khả năng lưu trữ với dung lượng lớn, chi phí thấp, cung cấp cho các nhà phát triển khả năng lưu trữ an toàn, bền bỉ và có khả năng mở rộng cao.</w:t>
      </w:r>
    </w:p>
    <w:p>
      <w:pPr>
        <w:pStyle w:val="49"/>
        <w:numPr>
          <w:ilvl w:val="0"/>
          <w:numId w:val="13"/>
        </w:numPr>
      </w:pPr>
      <w:r>
        <w:rPr>
          <w:b/>
          <w:bCs/>
        </w:rPr>
        <w:t>EC2</w:t>
      </w:r>
      <w:r>
        <w:t>:</w:t>
      </w:r>
      <w:r>
        <w:rPr>
          <w:rFonts w:ascii="Open Sans" w:hAnsi="Open Sans" w:cs="Open Sans"/>
          <w:color w:val="0C0C0C"/>
          <w:shd w:val="clear" w:color="auto" w:fill="FFFFFF"/>
        </w:rPr>
        <w:t xml:space="preserve"> </w:t>
      </w:r>
      <w:r>
        <w:rPr>
          <w:color w:val="0C0C0C"/>
          <w:shd w:val="clear" w:color="auto" w:fill="FFFFFF"/>
        </w:rPr>
        <w:t>là một cơ sở hạ tầng điện toán đám mây được cung cấp bởi </w:t>
      </w:r>
      <w:r>
        <w:rPr>
          <w:rStyle w:val="19"/>
          <w:color w:val="0C0C0C"/>
          <w:shd w:val="clear" w:color="auto" w:fill="FFFFFF"/>
        </w:rPr>
        <w:t>Amazon Web Services (AWS)</w:t>
      </w:r>
      <w:r>
        <w:rPr>
          <w:b/>
          <w:bCs/>
          <w:color w:val="0C0C0C"/>
          <w:shd w:val="clear" w:color="auto" w:fill="FFFFFF"/>
        </w:rPr>
        <w:t> </w:t>
      </w:r>
      <w:r>
        <w:rPr>
          <w:color w:val="0C0C0C"/>
          <w:shd w:val="clear" w:color="auto" w:fill="FFFFFF"/>
        </w:rPr>
        <w:t>giúp cung cấp tài nguyên máy tính ảo hoá theo yêu cầu, có thể mở rộng về khả năng xử lý cùng các thành phần phần cứng ảo như bộ nhớ máy tính (ram) bởi kiến trúc ảo hoá đám mây mạnh mẽ của </w:t>
      </w:r>
      <w:r>
        <w:t>AWS</w:t>
      </w:r>
    </w:p>
    <w:p/>
    <w:p/>
    <w:p>
      <w:pPr>
        <w:pStyle w:val="3"/>
      </w:pPr>
      <w:bookmarkStart w:id="34" w:name="_Toc163610107"/>
      <w:bookmarkStart w:id="35" w:name="_Toc19047"/>
      <w:bookmarkStart w:id="36" w:name="_Toc10682"/>
      <w:r>
        <w:t>Node.js</w:t>
      </w:r>
      <w:bookmarkEnd w:id="34"/>
      <w:bookmarkEnd w:id="35"/>
      <w:bookmarkEnd w:id="36"/>
    </w:p>
    <w:p/>
    <w:p>
      <w:pPr>
        <w:keepNext/>
      </w:pPr>
      <w:r>
        <w:drawing>
          <wp:inline distT="0" distB="0" distL="0" distR="0">
            <wp:extent cx="5580380" cy="22713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pPr>
        <w:pStyle w:val="14"/>
      </w:pPr>
      <w:bookmarkStart w:id="37" w:name="_Toc14693413"/>
      <w:r>
        <w:t xml:space="preserve">Hình </w:t>
      </w:r>
      <w:r>
        <w:fldChar w:fldCharType="begin"/>
      </w:r>
      <w:r>
        <w:instrText xml:space="preserve"> STYLEREF 1 \s </w:instrText>
      </w:r>
      <w:r>
        <w:fldChar w:fldCharType="separate"/>
      </w:r>
      <w:r>
        <w:t>2</w:t>
      </w:r>
      <w:r>
        <w:fldChar w:fldCharType="end"/>
      </w:r>
      <w:r>
        <w:noBreakHyphen/>
      </w:r>
      <w:r>
        <w:t xml:space="preserve"> 2 Node.js development</w:t>
      </w:r>
      <w:bookmarkEnd w:id="37"/>
    </w:p>
    <w:p>
      <w:pPr>
        <w:pStyle w:val="49"/>
        <w:numPr>
          <w:ilvl w:val="0"/>
          <w:numId w:val="14"/>
        </w:numPr>
      </w:pPr>
      <w:r>
        <w:t>Tổng quan:</w:t>
      </w:r>
    </w:p>
    <w:p>
      <w:pPr>
        <w:pStyle w:val="49"/>
        <w:numPr>
          <w:ilvl w:val="0"/>
          <w:numId w:val="15"/>
        </w:numPr>
      </w:pPr>
      <w:r>
        <w:rPr>
          <w:color w:val="1B1B1B"/>
          <w:spacing w:val="-1"/>
          <w:szCs w:val="26"/>
        </w:rPr>
        <w:t>Nodejs là một </w:t>
      </w:r>
      <w:r>
        <w:rPr>
          <w:rStyle w:val="19"/>
          <w:color w:val="1B1B1B"/>
          <w:spacing w:val="-1"/>
          <w:szCs w:val="26"/>
        </w:rPr>
        <w:t>nền tảng</w:t>
      </w:r>
      <w:r>
        <w:rPr>
          <w:color w:val="1B1B1B"/>
          <w:spacing w:val="-1"/>
          <w:szCs w:val="26"/>
        </w:rPr>
        <w:t xml:space="preserve"> (Platform) phát triển độc lập được xây dựng ở trên </w:t>
      </w:r>
    </w:p>
    <w:p>
      <w:pPr>
        <w:ind w:left="709" w:firstLine="0"/>
      </w:pPr>
      <w:r>
        <w:rPr>
          <w:color w:val="1B1B1B"/>
          <w:spacing w:val="-1"/>
          <w:szCs w:val="26"/>
        </w:rPr>
        <w:t>Javascript Runtime của Chrome mà chúng ta có thể xây dựng được các ứng dụng mạng một cách nhanh chóng và dễ dàng mở rộng.</w:t>
      </w:r>
    </w:p>
    <w:p>
      <w:pPr>
        <w:pStyle w:val="49"/>
        <w:numPr>
          <w:ilvl w:val="0"/>
          <w:numId w:val="14"/>
        </w:numPr>
      </w:pPr>
      <w:r>
        <w:t>Ưu điểm của Nodejs:</w:t>
      </w:r>
    </w:p>
    <w:p>
      <w:pPr>
        <w:pStyle w:val="49"/>
        <w:numPr>
          <w:ilvl w:val="0"/>
          <w:numId w:val="16"/>
        </w:numPr>
        <w:rPr>
          <w:szCs w:val="26"/>
        </w:rPr>
      </w:pPr>
      <w:r>
        <w:rPr>
          <w:color w:val="1B1B1B"/>
          <w:spacing w:val="-1"/>
          <w:szCs w:val="26"/>
        </w:rPr>
        <w:t>Các ứng dụng Nodejs được viết bằng </w:t>
      </w:r>
      <w:r>
        <w:rPr>
          <w:rStyle w:val="19"/>
          <w:color w:val="1B1B1B"/>
          <w:spacing w:val="-1"/>
          <w:szCs w:val="26"/>
        </w:rPr>
        <w:t>javascript</w:t>
      </w:r>
      <w:r>
        <w:rPr>
          <w:color w:val="1B1B1B"/>
          <w:spacing w:val="-1"/>
          <w:szCs w:val="26"/>
        </w:rPr>
        <w:t xml:space="preserve">, ngôn ngữ này </w:t>
      </w:r>
    </w:p>
    <w:p>
      <w:pPr>
        <w:rPr>
          <w:color w:val="1B1B1B"/>
          <w:spacing w:val="-1"/>
          <w:szCs w:val="26"/>
        </w:rPr>
      </w:pPr>
      <w:r>
        <w:rPr>
          <w:color w:val="1B1B1B"/>
          <w:spacing w:val="-1"/>
          <w:szCs w:val="26"/>
        </w:rPr>
        <w:t>là một ngôn ngữ khá thông dụng.</w:t>
      </w:r>
    </w:p>
    <w:p>
      <w:pPr>
        <w:pStyle w:val="49"/>
        <w:numPr>
          <w:ilvl w:val="0"/>
          <w:numId w:val="17"/>
        </w:numPr>
        <w:rPr>
          <w:color w:val="1B1B1B"/>
          <w:spacing w:val="-1"/>
          <w:szCs w:val="26"/>
        </w:rPr>
      </w:pPr>
      <w:r>
        <w:rPr>
          <w:color w:val="1B1B1B"/>
          <w:spacing w:val="-1"/>
          <w:szCs w:val="26"/>
        </w:rPr>
        <w:t xml:space="preserve">Nodejs chạy đa nền tảng phía Server, sử dụng kiến trúc hướng sự kiện </w:t>
      </w:r>
    </w:p>
    <w:p>
      <w:pPr>
        <w:rPr>
          <w:color w:val="1B1B1B"/>
          <w:spacing w:val="-1"/>
          <w:szCs w:val="26"/>
        </w:rPr>
      </w:pPr>
      <w:r>
        <w:rPr>
          <w:color w:val="1B1B1B"/>
          <w:spacing w:val="-1"/>
          <w:szCs w:val="26"/>
        </w:rPr>
        <w:t>Event-driven, cơ chế non-blocking I/O làm cho nó nhẹ và hiệu quả.</w:t>
      </w:r>
    </w:p>
    <w:p>
      <w:pPr>
        <w:pStyle w:val="49"/>
        <w:numPr>
          <w:ilvl w:val="0"/>
          <w:numId w:val="17"/>
        </w:numPr>
        <w:rPr>
          <w:color w:val="1B1B1B"/>
          <w:spacing w:val="-1"/>
          <w:szCs w:val="26"/>
        </w:rPr>
      </w:pPr>
      <w:r>
        <w:rPr>
          <w:color w:val="1B1B1B"/>
          <w:spacing w:val="-1"/>
          <w:szCs w:val="26"/>
        </w:rPr>
        <w:t xml:space="preserve">Có thể chạy ứng dụng Nodejs ở bất kỳ đâu trên máy Mac – Window – </w:t>
      </w:r>
    </w:p>
    <w:p>
      <w:pPr>
        <w:rPr>
          <w:color w:val="1B1B1B"/>
          <w:spacing w:val="-1"/>
          <w:szCs w:val="26"/>
        </w:rPr>
      </w:pPr>
      <w:r>
        <w:rPr>
          <w:color w:val="1B1B1B"/>
          <w:spacing w:val="-1"/>
          <w:szCs w:val="26"/>
        </w:rPr>
        <w:t xml:space="preserve">Linux, hơn nữa cộng đồng Nodejs rất lớn và hoàn toàn miễn phí. </w:t>
      </w:r>
    </w:p>
    <w:p/>
    <w:p/>
    <w:p>
      <w:pPr>
        <w:pStyle w:val="3"/>
      </w:pPr>
      <w:bookmarkStart w:id="38" w:name="_Toc28843"/>
      <w:bookmarkStart w:id="39" w:name="_Toc163610108"/>
      <w:bookmarkStart w:id="40" w:name="_Toc7927"/>
      <w:r>
        <w:t>MongoDB</w:t>
      </w:r>
      <w:bookmarkEnd w:id="38"/>
      <w:bookmarkEnd w:id="39"/>
      <w:bookmarkEnd w:id="40"/>
      <w:r>
        <w:t xml:space="preserve"> </w:t>
      </w:r>
    </w:p>
    <w:p>
      <w:r>
        <w:drawing>
          <wp:inline distT="0" distB="0" distL="0" distR="0">
            <wp:extent cx="5580380" cy="3719830"/>
            <wp:effectExtent l="0" t="0" r="1270" b="0"/>
            <wp:docPr id="894303680" name="Picture 2" descr="A green and white circular object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3680" name="Picture 2" descr="A green and white circular object with a leaf on to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0380" cy="3719830"/>
                    </a:xfrm>
                    <a:prstGeom prst="rect">
                      <a:avLst/>
                    </a:prstGeom>
                  </pic:spPr>
                </pic:pic>
              </a:graphicData>
            </a:graphic>
          </wp:inline>
        </w:drawing>
      </w:r>
    </w:p>
    <w:p>
      <w:pPr>
        <w:pStyle w:val="14"/>
      </w:pPr>
      <w:r>
        <w:t>Hình 2- 3 MongoDB</w:t>
      </w:r>
    </w:p>
    <w:p/>
    <w:p>
      <w:pPr>
        <w:pStyle w:val="49"/>
        <w:numPr>
          <w:ilvl w:val="0"/>
          <w:numId w:val="18"/>
        </w:numPr>
      </w:pPr>
      <w:r>
        <w:t>Tổng quan:</w:t>
      </w:r>
    </w:p>
    <w:p>
      <w:pPr>
        <w:pStyle w:val="49"/>
        <w:numPr>
          <w:ilvl w:val="0"/>
          <w:numId w:val="19"/>
        </w:numPr>
        <w:rPr>
          <w:szCs w:val="26"/>
        </w:rPr>
      </w:pPr>
      <w:r>
        <w:rPr>
          <w:color w:val="1B1B1B"/>
          <w:spacing w:val="-1"/>
          <w:szCs w:val="26"/>
          <w:shd w:val="clear" w:color="auto" w:fill="FFFFFF"/>
        </w:rPr>
        <w:t xml:space="preserve">MongoDB là một chương trình cơ sở dữ liệu mã nguồn mở được thiết kế theo </w:t>
      </w:r>
    </w:p>
    <w:p>
      <w:pPr>
        <w:ind w:left="426" w:firstLine="0"/>
        <w:rPr>
          <w:szCs w:val="26"/>
        </w:rPr>
      </w:pPr>
      <w:r>
        <w:rPr>
          <w:color w:val="1B1B1B"/>
          <w:spacing w:val="-1"/>
          <w:szCs w:val="26"/>
          <w:shd w:val="clear" w:color="auto" w:fill="FFFFFF"/>
        </w:rPr>
        <w:t>kiểu hướng đối tượng trong đó các bảng được cấu trúc một cách linh hoạt cho phép các dữ liệu lưu trên bảng không cần phải tuân theo một dạng cấu trúc nhất định nào.</w:t>
      </w:r>
    </w:p>
    <w:p>
      <w:pPr>
        <w:pStyle w:val="49"/>
        <w:numPr>
          <w:ilvl w:val="0"/>
          <w:numId w:val="18"/>
        </w:numPr>
      </w:pPr>
      <w:r>
        <w:t>Ưu điểm của MongoDB:</w:t>
      </w:r>
    </w:p>
    <w:p>
      <w:pPr>
        <w:pStyle w:val="49"/>
        <w:numPr>
          <w:ilvl w:val="0"/>
          <w:numId w:val="20"/>
        </w:numPr>
        <w:shd w:val="clear" w:color="auto" w:fill="FFFFFF"/>
        <w:spacing w:before="100" w:beforeAutospacing="1" w:after="100" w:afterAutospacing="1" w:line="240" w:lineRule="auto"/>
        <w:rPr>
          <w:szCs w:val="26"/>
        </w:rPr>
      </w:pPr>
      <w:r>
        <w:rPr>
          <w:szCs w:val="26"/>
        </w:rPr>
        <w:t>Hiệu suất cao</w:t>
      </w:r>
    </w:p>
    <w:p>
      <w:pPr>
        <w:pStyle w:val="49"/>
        <w:numPr>
          <w:ilvl w:val="0"/>
          <w:numId w:val="20"/>
        </w:numPr>
        <w:shd w:val="clear" w:color="auto" w:fill="FFFFFF"/>
        <w:spacing w:before="100" w:beforeAutospacing="1" w:after="100" w:afterAutospacing="1" w:line="240" w:lineRule="auto"/>
        <w:rPr>
          <w:szCs w:val="26"/>
        </w:rPr>
      </w:pPr>
      <w:r>
        <w:rPr>
          <w:szCs w:val="26"/>
        </w:rPr>
        <w:t>Tính sẵn sàng cao – Nhân rộng</w:t>
      </w:r>
    </w:p>
    <w:p>
      <w:pPr>
        <w:pStyle w:val="49"/>
        <w:numPr>
          <w:ilvl w:val="0"/>
          <w:numId w:val="20"/>
        </w:numPr>
        <w:shd w:val="clear" w:color="auto" w:fill="FFFFFF"/>
        <w:spacing w:before="100" w:beforeAutospacing="1" w:after="100" w:afterAutospacing="1" w:line="240" w:lineRule="auto"/>
        <w:rPr>
          <w:szCs w:val="26"/>
        </w:rPr>
      </w:pPr>
      <w:r>
        <w:rPr>
          <w:szCs w:val="26"/>
        </w:rPr>
        <w:t>Khả năng mở rộng cao – Sharding</w:t>
      </w:r>
    </w:p>
    <w:p>
      <w:pPr>
        <w:pStyle w:val="49"/>
        <w:numPr>
          <w:ilvl w:val="0"/>
          <w:numId w:val="20"/>
        </w:numPr>
        <w:shd w:val="clear" w:color="auto" w:fill="FFFFFF"/>
        <w:spacing w:before="100" w:beforeAutospacing="1" w:after="100" w:afterAutospacing="1" w:line="240" w:lineRule="auto"/>
        <w:rPr>
          <w:szCs w:val="26"/>
        </w:rPr>
      </w:pPr>
      <w:r>
        <w:rPr>
          <w:szCs w:val="26"/>
        </w:rPr>
        <w:t>Năng động – Không có lược đồ cứng nhắc.</w:t>
      </w:r>
    </w:p>
    <w:p>
      <w:pPr>
        <w:pStyle w:val="49"/>
        <w:numPr>
          <w:ilvl w:val="0"/>
          <w:numId w:val="20"/>
        </w:numPr>
        <w:shd w:val="clear" w:color="auto" w:fill="FFFFFF"/>
        <w:spacing w:before="100" w:beforeAutospacing="1" w:after="100" w:afterAutospacing="1" w:line="240" w:lineRule="auto"/>
        <w:rPr>
          <w:szCs w:val="26"/>
        </w:rPr>
      </w:pPr>
      <w:r>
        <w:rPr>
          <w:szCs w:val="26"/>
        </w:rPr>
        <w:t>Linh hoạt – thêm / xóa trường có ít hoặc không ảnh hưởng đến ứng dụng</w:t>
      </w:r>
    </w:p>
    <w:p>
      <w:pPr>
        <w:pStyle w:val="49"/>
        <w:numPr>
          <w:ilvl w:val="0"/>
          <w:numId w:val="20"/>
        </w:numPr>
        <w:shd w:val="clear" w:color="auto" w:fill="FFFFFF"/>
        <w:spacing w:before="100" w:beforeAutospacing="1" w:after="100" w:afterAutospacing="1" w:line="240" w:lineRule="auto"/>
        <w:rPr>
          <w:szCs w:val="26"/>
        </w:rPr>
      </w:pPr>
      <w:r>
        <w:rPr>
          <w:szCs w:val="26"/>
        </w:rPr>
        <w:t>Dữ liệu không đồng nhất</w:t>
      </w:r>
    </w:p>
    <w:p>
      <w:pPr>
        <w:pStyle w:val="49"/>
        <w:numPr>
          <w:ilvl w:val="0"/>
          <w:numId w:val="20"/>
        </w:numPr>
        <w:shd w:val="clear" w:color="auto" w:fill="FFFFFF"/>
        <w:spacing w:before="100" w:beforeAutospacing="1" w:after="100" w:afterAutospacing="1" w:line="240" w:lineRule="auto"/>
        <w:rPr>
          <w:szCs w:val="26"/>
        </w:rPr>
      </w:pPr>
      <w:r>
        <w:rPr>
          <w:szCs w:val="26"/>
        </w:rPr>
        <w:t>Không joins</w:t>
      </w:r>
    </w:p>
    <w:p>
      <w:pPr>
        <w:pStyle w:val="49"/>
        <w:numPr>
          <w:ilvl w:val="0"/>
          <w:numId w:val="20"/>
        </w:numPr>
        <w:shd w:val="clear" w:color="auto" w:fill="FFFFFF"/>
        <w:spacing w:before="100" w:beforeAutospacing="1" w:after="100" w:afterAutospacing="1" w:line="240" w:lineRule="auto"/>
        <w:rPr>
          <w:szCs w:val="26"/>
        </w:rPr>
      </w:pPr>
      <w:r>
        <w:rPr>
          <w:szCs w:val="26"/>
        </w:rPr>
        <w:t>Phân phối được</w:t>
      </w:r>
    </w:p>
    <w:p>
      <w:pPr>
        <w:pStyle w:val="49"/>
        <w:numPr>
          <w:ilvl w:val="0"/>
          <w:numId w:val="20"/>
        </w:numPr>
        <w:shd w:val="clear" w:color="auto" w:fill="FFFFFF"/>
        <w:spacing w:before="100" w:beforeAutospacing="1" w:after="100" w:afterAutospacing="1" w:line="240" w:lineRule="auto"/>
        <w:rPr>
          <w:szCs w:val="26"/>
        </w:rPr>
      </w:pPr>
      <w:r>
        <w:rPr>
          <w:szCs w:val="26"/>
        </w:rPr>
        <w:t>Biểu diễn dữ liệu trong JSON hoặc BSON</w:t>
      </w:r>
    </w:p>
    <w:p/>
    <w:p/>
    <w:p>
      <w:pPr>
        <w:tabs>
          <w:tab w:val="left" w:pos="1215"/>
        </w:tabs>
      </w:pPr>
    </w:p>
    <w:p>
      <w:pPr>
        <w:pStyle w:val="3"/>
      </w:pPr>
      <w:bookmarkStart w:id="41" w:name="_Toc27829"/>
      <w:bookmarkStart w:id="42" w:name="_Toc163610109"/>
      <w:bookmarkStart w:id="43" w:name="_Toc9337"/>
      <w:r>
        <w:t>ReactJS</w:t>
      </w:r>
      <w:bookmarkEnd w:id="41"/>
      <w:bookmarkEnd w:id="42"/>
      <w:bookmarkEnd w:id="43"/>
    </w:p>
    <w:p/>
    <w:p>
      <w:r>
        <w:drawing>
          <wp:inline distT="0" distB="0" distL="0" distR="0">
            <wp:extent cx="5580380" cy="3176270"/>
            <wp:effectExtent l="0" t="0" r="1270" b="5080"/>
            <wp:docPr id="415623869"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3869" name="Picture 3" descr="A blue and white logo&#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80380" cy="3176270"/>
                    </a:xfrm>
                    <a:prstGeom prst="rect">
                      <a:avLst/>
                    </a:prstGeom>
                  </pic:spPr>
                </pic:pic>
              </a:graphicData>
            </a:graphic>
          </wp:inline>
        </w:drawing>
      </w:r>
    </w:p>
    <w:p/>
    <w:p>
      <w:pPr>
        <w:pStyle w:val="14"/>
      </w:pPr>
    </w:p>
    <w:p>
      <w:pPr>
        <w:pStyle w:val="14"/>
      </w:pPr>
      <w:r>
        <w:t>Hình 2- 4  ReactJS</w:t>
      </w:r>
    </w:p>
    <w:p/>
    <w:p>
      <w:pPr>
        <w:pStyle w:val="49"/>
        <w:numPr>
          <w:ilvl w:val="0"/>
          <w:numId w:val="21"/>
        </w:numPr>
      </w:pPr>
      <w:r>
        <w:t>Tổng quan:</w:t>
      </w:r>
    </w:p>
    <w:p>
      <w:pPr>
        <w:pStyle w:val="49"/>
        <w:numPr>
          <w:ilvl w:val="0"/>
          <w:numId w:val="22"/>
        </w:numPr>
      </w:pPr>
      <w:r>
        <w:rPr>
          <w:color w:val="222222"/>
          <w:szCs w:val="26"/>
          <w:shd w:val="clear" w:color="auto" w:fill="FFFFFF"/>
        </w:rPr>
        <w:t xml:space="preserve">React là một thư viện để xây dựng giao diện người dùng có thể kết hợp. Nó </w:t>
      </w:r>
    </w:p>
    <w:p>
      <w:pPr>
        <w:ind w:left="567" w:firstLine="0"/>
      </w:pPr>
      <w:r>
        <w:rPr>
          <w:color w:val="222222"/>
          <w:szCs w:val="26"/>
          <w:shd w:val="clear" w:color="auto" w:fill="FFFFFF"/>
        </w:rPr>
        <w:t>khuyến khích việc tạo ra các thành phần giao diện người dùng có thể tái sử dụng, hiển thị dữ liệu thay đổi theo thời gian. Rất nhiều người sử dụng React làm V trong MVC</w:t>
      </w:r>
    </w:p>
    <w:p>
      <w:pPr>
        <w:pStyle w:val="49"/>
        <w:numPr>
          <w:ilvl w:val="0"/>
          <w:numId w:val="21"/>
        </w:numPr>
      </w:pPr>
      <w:r>
        <w:t>Ưu điểm của reactjs:</w:t>
      </w:r>
    </w:p>
    <w:p>
      <w:pPr>
        <w:pStyle w:val="49"/>
        <w:numPr>
          <w:ilvl w:val="0"/>
          <w:numId w:val="23"/>
        </w:numPr>
        <w:rPr>
          <w:color w:val="222222"/>
          <w:szCs w:val="26"/>
        </w:rPr>
      </w:pPr>
      <w:r>
        <w:rPr>
          <w:color w:val="222222"/>
          <w:szCs w:val="26"/>
        </w:rPr>
        <w:t xml:space="preserve">Sử dụng DOM ảo là một đối tượng JavaScript. Điều này sẽ cải thiện hiệu </w:t>
      </w:r>
    </w:p>
    <w:p>
      <w:pPr>
        <w:ind w:left="567" w:firstLine="0"/>
        <w:rPr>
          <w:color w:val="222222"/>
          <w:szCs w:val="26"/>
        </w:rPr>
      </w:pPr>
      <w:r>
        <w:rPr>
          <w:color w:val="222222"/>
          <w:szCs w:val="26"/>
        </w:rPr>
        <w:t>suất ứng dụng, vì DOM ảo JavaScript nhanh hơn DOM thông thường.</w:t>
      </w:r>
    </w:p>
    <w:p>
      <w:pPr>
        <w:pStyle w:val="49"/>
        <w:numPr>
          <w:ilvl w:val="0"/>
          <w:numId w:val="23"/>
        </w:numPr>
        <w:rPr>
          <w:color w:val="222222"/>
          <w:szCs w:val="26"/>
        </w:rPr>
      </w:pPr>
      <w:r>
        <w:rPr>
          <w:color w:val="222222"/>
          <w:szCs w:val="26"/>
        </w:rPr>
        <w:t xml:space="preserve">Có thể được sử dụng trên máy khách và máy chủ cũng như với các khuôn </w:t>
      </w:r>
    </w:p>
    <w:p>
      <w:pPr>
        <w:ind w:left="567" w:firstLine="0"/>
        <w:rPr>
          <w:color w:val="222222"/>
          <w:szCs w:val="26"/>
        </w:rPr>
      </w:pPr>
      <w:r>
        <w:rPr>
          <w:color w:val="222222"/>
          <w:szCs w:val="26"/>
        </w:rPr>
        <w:t>khổ khác.</w:t>
      </w:r>
    </w:p>
    <w:p>
      <w:pPr>
        <w:pStyle w:val="49"/>
        <w:numPr>
          <w:ilvl w:val="0"/>
          <w:numId w:val="23"/>
        </w:numPr>
        <w:rPr>
          <w:szCs w:val="26"/>
        </w:rPr>
      </w:pPr>
      <w:r>
        <w:rPr>
          <w:color w:val="222222"/>
          <w:szCs w:val="26"/>
        </w:rPr>
        <w:t xml:space="preserve">Các mẫu thành phần và dữ liệu cải thiện khả năng đọc, giúp duy trì các ứng </w:t>
      </w:r>
    </w:p>
    <w:p>
      <w:pPr>
        <w:ind w:left="567" w:firstLine="0"/>
        <w:rPr>
          <w:szCs w:val="26"/>
        </w:rPr>
      </w:pPr>
      <w:r>
        <w:rPr>
          <w:color w:val="222222"/>
          <w:szCs w:val="26"/>
        </w:rPr>
        <w:t>dụng lớn hơn.</w:t>
      </w:r>
    </w:p>
    <w:p/>
    <w:p/>
    <w:p>
      <w:pPr>
        <w:pStyle w:val="3"/>
      </w:pPr>
      <w:bookmarkStart w:id="44" w:name="_Toc6405"/>
      <w:bookmarkStart w:id="45" w:name="_Toc163610110"/>
      <w:bookmarkStart w:id="46" w:name="_Toc29555"/>
      <w:r>
        <w:t>React Native</w:t>
      </w:r>
      <w:bookmarkEnd w:id="44"/>
      <w:bookmarkEnd w:id="45"/>
      <w:bookmarkEnd w:id="46"/>
    </w:p>
    <w:p>
      <w:r>
        <w:drawing>
          <wp:inline distT="0" distB="0" distL="0" distR="0">
            <wp:extent cx="5580380" cy="3284220"/>
            <wp:effectExtent l="0" t="0" r="1270" b="0"/>
            <wp:docPr id="210206669" name="Picture 4" descr="A group of hands holding 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669" name="Picture 4" descr="A group of hands holding phone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3284220"/>
                    </a:xfrm>
                    <a:prstGeom prst="rect">
                      <a:avLst/>
                    </a:prstGeom>
                  </pic:spPr>
                </pic:pic>
              </a:graphicData>
            </a:graphic>
          </wp:inline>
        </w:drawing>
      </w:r>
    </w:p>
    <w:p>
      <w:pPr>
        <w:pStyle w:val="14"/>
      </w:pPr>
      <w:r>
        <w:t>Hình 2- 5 React Native</w:t>
      </w:r>
    </w:p>
    <w:p/>
    <w:p>
      <w:pPr>
        <w:pStyle w:val="49"/>
        <w:numPr>
          <w:ilvl w:val="0"/>
          <w:numId w:val="24"/>
        </w:numPr>
      </w:pPr>
      <w:r>
        <w:t>Tổng quan:</w:t>
      </w:r>
    </w:p>
    <w:p>
      <w:pPr>
        <w:pStyle w:val="49"/>
        <w:numPr>
          <w:ilvl w:val="0"/>
          <w:numId w:val="25"/>
        </w:numPr>
      </w:pPr>
      <w:r>
        <w:rPr>
          <w:spacing w:val="-1"/>
          <w:shd w:val="clear" w:color="auto" w:fill="FFFFFF"/>
        </w:rPr>
        <w:t xml:space="preserve">React Native là một framework do công ty công nghệ nổi tiếng </w:t>
      </w:r>
    </w:p>
    <w:p>
      <w:pPr>
        <w:rPr>
          <w:spacing w:val="-1"/>
          <w:shd w:val="clear" w:color="auto" w:fill="FFFFFF"/>
        </w:rPr>
      </w:pPr>
      <w:r>
        <w:rPr>
          <w:spacing w:val="-1"/>
          <w:shd w:val="clear" w:color="auto" w:fill="FFFFFF"/>
        </w:rPr>
        <w:t xml:space="preserve">Facebook phát triển nhằm mục đích giải quyết bài toán hiệu năng của Hybrid và </w:t>
      </w:r>
    </w:p>
    <w:p>
      <w:pPr>
        <w:rPr>
          <w:spacing w:val="-1"/>
          <w:shd w:val="clear" w:color="auto" w:fill="FFFFFF"/>
        </w:rPr>
      </w:pPr>
      <w:r>
        <w:rPr>
          <w:spacing w:val="-1"/>
          <w:shd w:val="clear" w:color="auto" w:fill="FFFFFF"/>
        </w:rPr>
        <w:t xml:space="preserve">bài toán chi phí khi mà phải viết nhiều loại ngôn ngữ native cho từng nền tảng </w:t>
      </w:r>
    </w:p>
    <w:p>
      <w:r>
        <w:rPr>
          <w:spacing w:val="-1"/>
          <w:shd w:val="clear" w:color="auto" w:fill="FFFFFF"/>
        </w:rPr>
        <w:t>di động. </w:t>
      </w:r>
    </w:p>
    <w:p>
      <w:pPr>
        <w:pStyle w:val="49"/>
        <w:numPr>
          <w:ilvl w:val="0"/>
          <w:numId w:val="24"/>
        </w:numPr>
      </w:pPr>
      <w:r>
        <w:t xml:space="preserve">Ưu điểm của React Native: </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Hiệu quả về mặt thời gian khi mà bạn muốn phát triển một ứng dụng nhanh chóng.</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Hiệu năng tương đối ổn định.</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Cộng đồng phát triển mạnh.</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Tiết kiệm tiền.</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Ứng dụng tin cậy và ổn định.</w:t>
      </w:r>
    </w:p>
    <w:p>
      <w:pPr>
        <w:pStyle w:val="49"/>
        <w:numPr>
          <w:ilvl w:val="0"/>
          <w:numId w:val="26"/>
        </w:numPr>
        <w:shd w:val="clear" w:color="auto" w:fill="FFFFFF"/>
        <w:spacing w:before="100" w:beforeAutospacing="1" w:after="75" w:line="390" w:lineRule="atLeast"/>
        <w:jc w:val="left"/>
        <w:rPr>
          <w:spacing w:val="-1"/>
          <w:szCs w:val="26"/>
        </w:rPr>
      </w:pPr>
      <w:r>
        <w:rPr>
          <w:spacing w:val="-1"/>
          <w:szCs w:val="26"/>
        </w:rPr>
        <w:t>Xây dựng cho nhiều hệ điều hành khác nhau với ít native code nhất.</w:t>
      </w:r>
    </w:p>
    <w:p>
      <w:pPr>
        <w:pStyle w:val="3"/>
      </w:pPr>
      <w:bookmarkStart w:id="47" w:name="_Toc163610111"/>
      <w:bookmarkStart w:id="48" w:name="_Toc11261"/>
      <w:bookmarkStart w:id="49" w:name="_Toc31345"/>
      <w:r>
        <w:t>Socket.io</w:t>
      </w:r>
      <w:bookmarkEnd w:id="47"/>
      <w:bookmarkEnd w:id="48"/>
      <w:bookmarkEnd w:id="49"/>
    </w:p>
    <w:p>
      <w:r>
        <w:drawing>
          <wp:anchor distT="0" distB="0" distL="114300" distR="114300" simplePos="0" relativeHeight="251661312" behindDoc="0" locked="0" layoutInCell="1" allowOverlap="1">
            <wp:simplePos x="0" y="0"/>
            <wp:positionH relativeFrom="margin">
              <wp:align>center</wp:align>
            </wp:positionH>
            <wp:positionV relativeFrom="paragraph">
              <wp:posOffset>144145</wp:posOffset>
            </wp:positionV>
            <wp:extent cx="4561840" cy="2530475"/>
            <wp:effectExtent l="0" t="0" r="0" b="3175"/>
            <wp:wrapSquare wrapText="bothSides"/>
            <wp:docPr id="53" name="Picture 53" descr="A group of ic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oup of icons on a white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840" cy="2530475"/>
                    </a:xfrm>
                    <a:prstGeom prst="rect">
                      <a:avLst/>
                    </a:prstGeom>
                  </pic:spPr>
                </pic:pic>
              </a:graphicData>
            </a:graphic>
          </wp:anchor>
        </w:drawing>
      </w:r>
    </w:p>
    <w:p/>
    <w:p/>
    <w:p/>
    <w:p/>
    <w:p/>
    <w:p/>
    <w:p/>
    <w:p/>
    <w:p/>
    <w:p/>
    <w:p/>
    <w:p>
      <w:pPr>
        <w:pStyle w:val="14"/>
      </w:pPr>
    </w:p>
    <w:p>
      <w:pPr>
        <w:pStyle w:val="14"/>
      </w:pPr>
      <w:r>
        <w:t>Hình 2- 6 Socket.io</w:t>
      </w:r>
    </w:p>
    <w:p/>
    <w:p>
      <w:pPr>
        <w:pStyle w:val="49"/>
        <w:numPr>
          <w:ilvl w:val="0"/>
          <w:numId w:val="27"/>
        </w:numPr>
      </w:pPr>
      <w:r>
        <w:t>Tổng quan:</w:t>
      </w:r>
    </w:p>
    <w:p>
      <w:pPr>
        <w:pStyle w:val="49"/>
        <w:numPr>
          <w:ilvl w:val="0"/>
          <w:numId w:val="28"/>
        </w:numPr>
        <w:rPr>
          <w:szCs w:val="26"/>
        </w:rPr>
      </w:pPr>
      <w:r>
        <w:rPr>
          <w:color w:val="1B1B1B"/>
          <w:spacing w:val="-1"/>
          <w:szCs w:val="26"/>
          <w:shd w:val="clear" w:color="auto" w:fill="FFFFFF"/>
        </w:rPr>
        <w:t xml:space="preserve">Socketio sẽ giúp các bên ở những địa điểm khác nhau kết nối với nhau, truyền </w:t>
      </w:r>
    </w:p>
    <w:p>
      <w:pPr>
        <w:ind w:left="567" w:firstLine="0"/>
        <w:rPr>
          <w:szCs w:val="26"/>
        </w:rPr>
      </w:pPr>
      <w:r>
        <w:rPr>
          <w:color w:val="1B1B1B"/>
          <w:spacing w:val="-1"/>
          <w:szCs w:val="26"/>
          <w:shd w:val="clear" w:color="auto" w:fill="FFFFFF"/>
        </w:rPr>
        <w:t>dữ liệu ngay lập tức thông qua server trung gian. Có thể được sử dụng trong nhiều ứng dụng như chat, game online, cập nhật kết quả của một trận đấu đang xảy ra</w:t>
      </w:r>
    </w:p>
    <w:p>
      <w:pPr>
        <w:pStyle w:val="49"/>
        <w:numPr>
          <w:ilvl w:val="0"/>
          <w:numId w:val="27"/>
        </w:numPr>
      </w:pPr>
      <w:r>
        <w:t>Ưu điểm:</w:t>
      </w:r>
    </w:p>
    <w:p>
      <w:pPr>
        <w:pStyle w:val="49"/>
        <w:numPr>
          <w:ilvl w:val="0"/>
          <w:numId w:val="29"/>
        </w:numPr>
        <w:rPr>
          <w:szCs w:val="26"/>
        </w:rPr>
      </w:pPr>
      <w:r>
        <w:rPr>
          <w:szCs w:val="26"/>
        </w:rPr>
        <w:t>Khả năng bảo mật</w:t>
      </w:r>
    </w:p>
    <w:p>
      <w:pPr>
        <w:pStyle w:val="49"/>
        <w:numPr>
          <w:ilvl w:val="0"/>
          <w:numId w:val="29"/>
        </w:numPr>
        <w:rPr>
          <w:szCs w:val="26"/>
        </w:rPr>
      </w:pPr>
      <w:r>
        <w:rPr>
          <w:szCs w:val="26"/>
        </w:rPr>
        <w:t>Kết nối lại tự động + phát hiện tình trạng ngắt kết nối</w:t>
      </w:r>
    </w:p>
    <w:p>
      <w:pPr>
        <w:pStyle w:val="49"/>
        <w:numPr>
          <w:ilvl w:val="0"/>
          <w:numId w:val="29"/>
        </w:numPr>
        <w:rPr>
          <w:szCs w:val="26"/>
        </w:rPr>
      </w:pPr>
      <w:r>
        <w:rPr>
          <w:szCs w:val="26"/>
        </w:rPr>
        <w:t>Hỗ trợ nhị phân</w:t>
      </w:r>
    </w:p>
    <w:p>
      <w:pPr>
        <w:pStyle w:val="49"/>
        <w:numPr>
          <w:ilvl w:val="0"/>
          <w:numId w:val="29"/>
        </w:numPr>
        <w:rPr>
          <w:szCs w:val="26"/>
        </w:rPr>
      </w:pPr>
      <w:r>
        <w:rPr>
          <w:szCs w:val="26"/>
        </w:rPr>
        <w:t>Hỗ trợ tạo phòng và kênh</w:t>
      </w:r>
    </w:p>
    <w:p>
      <w:pPr>
        <w:sectPr>
          <w:pgSz w:w="11907" w:h="16840"/>
          <w:pgMar w:top="1701" w:right="1134" w:bottom="1701" w:left="1985" w:header="709" w:footer="709" w:gutter="0"/>
          <w:cols w:space="708" w:num="1"/>
          <w:docGrid w:linePitch="360" w:charSpace="0"/>
        </w:sectPr>
      </w:pPr>
    </w:p>
    <w:p>
      <w:pPr>
        <w:pStyle w:val="2"/>
        <w:spacing w:before="0" w:after="0" w:line="360" w:lineRule="auto"/>
        <w:ind w:left="0"/>
      </w:pPr>
      <w:bookmarkStart w:id="50" w:name="_Toc32711"/>
      <w:bookmarkStart w:id="51" w:name="_Toc163610112"/>
      <w:bookmarkStart w:id="52" w:name="_Toc4710"/>
      <w:bookmarkStart w:id="53" w:name="_Toc169424247"/>
      <w:r>
        <w:t>: PHÂN TÍCH VÀ THIẾT KẾ</w:t>
      </w:r>
      <w:bookmarkEnd w:id="50"/>
      <w:bookmarkEnd w:id="51"/>
      <w:bookmarkEnd w:id="52"/>
      <w:r>
        <w:t xml:space="preserve"> </w:t>
      </w:r>
    </w:p>
    <w:p>
      <w:pPr>
        <w:pStyle w:val="3"/>
      </w:pPr>
      <w:bookmarkStart w:id="54" w:name="_Toc163610113"/>
      <w:bookmarkStart w:id="55" w:name="_Toc8455"/>
      <w:bookmarkStart w:id="56" w:name="_Toc27046"/>
      <w:r>
        <w:t>Phân tích yêu cầu bằng UML</w:t>
      </w:r>
      <w:bookmarkEnd w:id="54"/>
      <w:bookmarkEnd w:id="55"/>
      <w:bookmarkEnd w:id="56"/>
    </w:p>
    <w:p>
      <w:pPr>
        <w:pStyle w:val="4"/>
      </w:pPr>
      <w:bookmarkStart w:id="57" w:name="_Toc24415"/>
      <w:bookmarkStart w:id="58" w:name="_Toc163610114"/>
      <w:bookmarkStart w:id="59" w:name="_Toc21693"/>
      <w:r>
        <w:t>Usecase tổng quát</w:t>
      </w:r>
      <w:bookmarkEnd w:id="57"/>
      <w:bookmarkEnd w:id="58"/>
      <w:bookmarkEnd w:id="59"/>
    </w:p>
    <w:p>
      <w:pPr>
        <w:ind w:firstLine="0"/>
        <w:jc w:val="left"/>
      </w:pPr>
      <w:r>
        <w:drawing>
          <wp:inline distT="0" distB="0" distL="0" distR="0">
            <wp:extent cx="5895975" cy="539051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95975" cy="5390515"/>
                    </a:xfrm>
                    <a:prstGeom prst="rect">
                      <a:avLst/>
                    </a:prstGeom>
                    <a:noFill/>
                    <a:ln>
                      <a:noFill/>
                    </a:ln>
                  </pic:spPr>
                </pic:pic>
              </a:graphicData>
            </a:graphic>
          </wp:inline>
        </w:drawing>
      </w:r>
    </w:p>
    <w:p>
      <w:pPr>
        <w:ind w:firstLine="0"/>
        <w:jc w:val="left"/>
      </w:pPr>
      <w:r>
        <w:t>Usecase quản lý tin nhắn:</w:t>
      </w:r>
    </w:p>
    <w:p>
      <w:pPr>
        <w:ind w:firstLine="0"/>
        <w:jc w:val="left"/>
      </w:pPr>
      <w:r>
        <w:drawing>
          <wp:inline distT="0" distB="0" distL="0" distR="0">
            <wp:extent cx="5580380" cy="3947795"/>
            <wp:effectExtent l="0" t="0" r="1270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80380" cy="3947795"/>
                    </a:xfrm>
                    <a:prstGeom prst="rect">
                      <a:avLst/>
                    </a:prstGeom>
                    <a:noFill/>
                    <a:ln>
                      <a:noFill/>
                    </a:ln>
                  </pic:spPr>
                </pic:pic>
              </a:graphicData>
            </a:graphic>
          </wp:inline>
        </w:drawing>
      </w:r>
    </w:p>
    <w:p>
      <w:pPr>
        <w:ind w:firstLine="0"/>
        <w:jc w:val="left"/>
      </w:pPr>
      <w:r>
        <w:t>Usecase gim tin nhắn:</w:t>
      </w:r>
    </w:p>
    <w:p>
      <w:pPr>
        <w:ind w:firstLine="0"/>
        <w:jc w:val="left"/>
      </w:pPr>
      <w:r>
        <w:drawing>
          <wp:inline distT="0" distB="0" distL="0" distR="0">
            <wp:extent cx="4028440" cy="2941955"/>
            <wp:effectExtent l="0" t="0" r="1016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28440" cy="2941955"/>
                    </a:xfrm>
                    <a:prstGeom prst="rect">
                      <a:avLst/>
                    </a:prstGeom>
                    <a:noFill/>
                    <a:ln>
                      <a:noFill/>
                    </a:ln>
                  </pic:spPr>
                </pic:pic>
              </a:graphicData>
            </a:graphic>
          </wp:inline>
        </w:drawing>
      </w:r>
    </w:p>
    <w:p>
      <w:pPr>
        <w:ind w:firstLine="0"/>
        <w:jc w:val="left"/>
      </w:pPr>
      <w:r>
        <w:t>Usecase quản lý channel:</w:t>
      </w:r>
    </w:p>
    <w:p>
      <w:pPr>
        <w:ind w:firstLine="0"/>
        <w:jc w:val="left"/>
        <w:rPr>
          <w:rFonts w:cs="Arial"/>
          <w:b/>
          <w:bCs/>
          <w:i/>
          <w:szCs w:val="26"/>
        </w:rPr>
      </w:pPr>
      <w:r>
        <w:rPr>
          <w:rFonts w:cs="Arial"/>
          <w:b/>
          <w:bCs/>
          <w:i/>
          <w:szCs w:val="26"/>
        </w:rPr>
        <w:drawing>
          <wp:inline distT="0" distB="0" distL="0" distR="0">
            <wp:extent cx="4525645" cy="3392805"/>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25645" cy="3392805"/>
                    </a:xfrm>
                    <a:prstGeom prst="rect">
                      <a:avLst/>
                    </a:prstGeom>
                    <a:noFill/>
                    <a:ln>
                      <a:noFill/>
                    </a:ln>
                  </pic:spPr>
                </pic:pic>
              </a:graphicData>
            </a:graphic>
          </wp:inline>
        </w:drawing>
      </w:r>
    </w:p>
    <w:p>
      <w:pPr>
        <w:ind w:firstLine="0"/>
        <w:jc w:val="left"/>
      </w:pPr>
      <w:r>
        <w:t>Usecase quản lý cuộc trò chuyện:</w:t>
      </w:r>
    </w:p>
    <w:p>
      <w:pPr>
        <w:ind w:firstLine="0"/>
        <w:jc w:val="left"/>
      </w:pPr>
      <w:r>
        <w:drawing>
          <wp:inline distT="0" distB="0" distL="0" distR="0">
            <wp:extent cx="5580380" cy="3336290"/>
            <wp:effectExtent l="0" t="0" r="1270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80380" cy="3336290"/>
                    </a:xfrm>
                    <a:prstGeom prst="rect">
                      <a:avLst/>
                    </a:prstGeom>
                    <a:noFill/>
                    <a:ln>
                      <a:noFill/>
                    </a:ln>
                  </pic:spPr>
                </pic:pic>
              </a:graphicData>
            </a:graphic>
          </wp:inline>
        </w:drawing>
      </w:r>
    </w:p>
    <w:p>
      <w:pPr>
        <w:ind w:firstLine="0"/>
        <w:jc w:val="left"/>
      </w:pPr>
      <w:r>
        <w:t>Usecase quản lý kết bạn:</w:t>
      </w:r>
    </w:p>
    <w:p>
      <w:pPr>
        <w:ind w:firstLine="0"/>
        <w:jc w:val="left"/>
      </w:pPr>
      <w:r>
        <w:drawing>
          <wp:inline distT="0" distB="0" distL="0" distR="0">
            <wp:extent cx="5080000" cy="3628390"/>
            <wp:effectExtent l="0" t="0" r="10160"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80000" cy="3628390"/>
                    </a:xfrm>
                    <a:prstGeom prst="rect">
                      <a:avLst/>
                    </a:prstGeom>
                    <a:noFill/>
                    <a:ln>
                      <a:noFill/>
                    </a:ln>
                  </pic:spPr>
                </pic:pic>
              </a:graphicData>
            </a:graphic>
          </wp:inline>
        </w:drawing>
      </w:r>
    </w:p>
    <w:p>
      <w:pPr>
        <w:ind w:firstLine="0"/>
      </w:pPr>
      <w:r>
        <w:t>Usecase quản lí người dùng:</w:t>
      </w:r>
    </w:p>
    <w:p>
      <w:pPr>
        <w:ind w:firstLine="0"/>
        <w:jc w:val="left"/>
      </w:pPr>
      <w:r>
        <w:drawing>
          <wp:inline distT="0" distB="0" distL="0" distR="0">
            <wp:extent cx="4068445" cy="3418840"/>
            <wp:effectExtent l="0" t="0" r="635"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68445" cy="3418840"/>
                    </a:xfrm>
                    <a:prstGeom prst="rect">
                      <a:avLst/>
                    </a:prstGeom>
                    <a:noFill/>
                    <a:ln>
                      <a:noFill/>
                    </a:ln>
                  </pic:spPr>
                </pic:pic>
              </a:graphicData>
            </a:graphic>
          </wp:inline>
        </w:drawing>
      </w:r>
    </w:p>
    <w:p>
      <w:pPr>
        <w:ind w:firstLine="0"/>
      </w:pPr>
      <w:r>
        <w:t>Usecase quản lí bình chọn:</w:t>
      </w:r>
    </w:p>
    <w:p>
      <w:pPr>
        <w:ind w:firstLine="0"/>
        <w:jc w:val="left"/>
      </w:pPr>
      <w:r>
        <w:drawing>
          <wp:inline distT="0" distB="0" distL="0" distR="0">
            <wp:extent cx="4804410" cy="2880995"/>
            <wp:effectExtent l="0" t="0" r="1143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04410" cy="2880995"/>
                    </a:xfrm>
                    <a:prstGeom prst="rect">
                      <a:avLst/>
                    </a:prstGeom>
                    <a:noFill/>
                    <a:ln>
                      <a:noFill/>
                    </a:ln>
                  </pic:spPr>
                </pic:pic>
              </a:graphicData>
            </a:graphic>
          </wp:inline>
        </w:drawing>
      </w:r>
    </w:p>
    <w:p>
      <w:pPr>
        <w:ind w:firstLine="0"/>
      </w:pPr>
      <w:r>
        <w:t>Usecase quản lí thành viên nhóm:</w:t>
      </w:r>
    </w:p>
    <w:p>
      <w:pPr>
        <w:ind w:firstLine="0"/>
        <w:jc w:val="left"/>
      </w:pPr>
      <w:r>
        <w:drawing>
          <wp:inline distT="0" distB="0" distL="0" distR="0">
            <wp:extent cx="4969510" cy="3624580"/>
            <wp:effectExtent l="0" t="0" r="1397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69510" cy="3624580"/>
                    </a:xfrm>
                    <a:prstGeom prst="rect">
                      <a:avLst/>
                    </a:prstGeom>
                    <a:noFill/>
                    <a:ln>
                      <a:noFill/>
                    </a:ln>
                  </pic:spPr>
                </pic:pic>
              </a:graphicData>
            </a:graphic>
          </wp:inline>
        </w:drawing>
      </w:r>
    </w:p>
    <w:p>
      <w:pPr>
        <w:ind w:firstLine="0"/>
      </w:pPr>
      <w:r>
        <w:t>Usecase phân loại cuộc trò chuyện:</w:t>
      </w:r>
    </w:p>
    <w:p>
      <w:pPr>
        <w:ind w:firstLine="0"/>
        <w:jc w:val="left"/>
      </w:pPr>
    </w:p>
    <w:p>
      <w:pPr>
        <w:ind w:firstLine="0"/>
        <w:jc w:val="left"/>
      </w:pPr>
      <w:r>
        <w:drawing>
          <wp:inline distT="0" distB="0" distL="0" distR="0">
            <wp:extent cx="5580380" cy="3911600"/>
            <wp:effectExtent l="0" t="0" r="1270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80380" cy="3911755"/>
                    </a:xfrm>
                    <a:prstGeom prst="rect">
                      <a:avLst/>
                    </a:prstGeom>
                    <a:noFill/>
                    <a:ln>
                      <a:noFill/>
                    </a:ln>
                  </pic:spPr>
                </pic:pic>
              </a:graphicData>
            </a:graphic>
          </wp:inline>
        </w:drawing>
      </w:r>
    </w:p>
    <w:p>
      <w:pPr>
        <w:ind w:firstLine="0"/>
      </w:pPr>
      <w:r>
        <w:t>Usecase quản lí nhãn dán:</w:t>
      </w:r>
    </w:p>
    <w:p>
      <w:pPr>
        <w:ind w:firstLine="0"/>
        <w:jc w:val="left"/>
      </w:pPr>
      <w:r>
        <w:drawing>
          <wp:inline distT="0" distB="0" distL="0" distR="0">
            <wp:extent cx="4870450" cy="3545205"/>
            <wp:effectExtent l="0" t="0" r="635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870450" cy="3545205"/>
                    </a:xfrm>
                    <a:prstGeom prst="rect">
                      <a:avLst/>
                    </a:prstGeom>
                    <a:noFill/>
                    <a:ln>
                      <a:noFill/>
                    </a:ln>
                  </pic:spPr>
                </pic:pic>
              </a:graphicData>
            </a:graphic>
          </wp:inline>
        </w:drawing>
      </w:r>
    </w:p>
    <w:p>
      <w:pPr>
        <w:ind w:firstLine="0"/>
        <w:jc w:val="left"/>
      </w:pPr>
    </w:p>
    <w:p>
      <w:pPr>
        <w:pStyle w:val="4"/>
      </w:pPr>
      <w:bookmarkStart w:id="60" w:name="_Toc163610115"/>
      <w:bookmarkStart w:id="61" w:name="_Toc5695"/>
      <w:bookmarkStart w:id="62" w:name="_Toc5731"/>
      <w:r>
        <w:t>Danh sách tác nhân và mô tả</w:t>
      </w:r>
      <w:bookmarkEnd w:id="60"/>
      <w:bookmarkEnd w:id="61"/>
      <w:bookmarkEnd w:id="62"/>
    </w:p>
    <w:p>
      <w:pPr>
        <w:ind w:firstLine="0"/>
      </w:pPr>
      <w:r>
        <w:t>Danh sách tác nhân và mô tả xem ở Bảng 3-1.</w:t>
      </w:r>
    </w:p>
    <w:tbl>
      <w:tblPr>
        <w:tblStyle w:val="12"/>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1"/>
        <w:gridCol w:w="5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9" w:hRule="atLeast"/>
        </w:trPr>
        <w:tc>
          <w:tcPr>
            <w:tcW w:w="1728" w:type="pct"/>
          </w:tcPr>
          <w:p>
            <w:pPr>
              <w:pStyle w:val="58"/>
              <w:spacing w:before="0" w:after="0"/>
              <w:rPr>
                <w:rFonts w:ascii="Times New Roman" w:hAnsi="Times New Roman"/>
                <w:sz w:val="26"/>
                <w:szCs w:val="26"/>
              </w:rPr>
            </w:pPr>
            <w:r>
              <w:rPr>
                <w:rFonts w:ascii="Times New Roman" w:hAnsi="Times New Roman"/>
                <w:sz w:val="26"/>
                <w:szCs w:val="26"/>
              </w:rPr>
              <w:t>Tác nhân</w:t>
            </w:r>
          </w:p>
        </w:tc>
        <w:tc>
          <w:tcPr>
            <w:tcW w:w="3271" w:type="pct"/>
          </w:tcPr>
          <w:p>
            <w:pPr>
              <w:pStyle w:val="58"/>
              <w:spacing w:before="0" w:after="0"/>
              <w:rPr>
                <w:rFonts w:ascii="Times New Roman" w:hAnsi="Times New Roman"/>
                <w:sz w:val="26"/>
                <w:szCs w:val="26"/>
              </w:rPr>
            </w:pPr>
            <w:r>
              <w:rPr>
                <w:rFonts w:ascii="Times New Roman" w:hAnsi="Times New Roman"/>
                <w:sz w:val="26"/>
                <w:szCs w:val="26"/>
              </w:rPr>
              <w:t>Mô tả 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r>
              <w:t>Người dùng (User)</w:t>
            </w:r>
          </w:p>
        </w:tc>
        <w:tc>
          <w:tcPr>
            <w:tcW w:w="3271" w:type="pct"/>
          </w:tcPr>
          <w:p>
            <w:r>
              <w:t>Người dùng cuối cùng của hệ thống, bao gồm cả người dùng mới và đã đăng ký. Họ có thể tạo mới, cập nhật và xóa tài khoản, gửi tin nhắn, thực hiện cuộc gọi, chia sẻ nội dung và thực hiện các hoạt động khác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pPr>
              <w:ind w:firstLine="0"/>
            </w:pPr>
            <w:r>
              <w:t>Người quản lý(Admin)</w:t>
            </w:r>
          </w:p>
        </w:tc>
        <w:tc>
          <w:tcPr>
            <w:tcW w:w="3271" w:type="pct"/>
          </w:tcPr>
          <w:p>
            <w:r>
              <w:t>Quản trị viên là người có quyền truy cập và quản lý toàn bộ hệ thống. Họ có thể xem và quản lý thông tin của tất cả người dùng, quản lý báo cáo và thống kê, cũng như thực hiện các nhiệm vụ quản trị hệ thống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r>
              <w:t>Hệ thống (System)</w:t>
            </w:r>
          </w:p>
        </w:tc>
        <w:tc>
          <w:tcPr>
            <w:tcW w:w="3271" w:type="pct"/>
          </w:tcPr>
          <w:p>
            <w:r>
              <w:t>Hệ thống đại diện cho tất cả các quy trình tự động và tính năng của ứng dụng, bao gồm việc xác thực thông tin, xử lý giao tiếp giữa người dùng, lưu trữ dữ liệu, đồng bộ hóa thông tin, và các nhiệm vụ khác mà không cần sự can thiệp của người dùng hoặc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r>
              <w:t>Goole( Authentication System)</w:t>
            </w:r>
          </w:p>
        </w:tc>
        <w:tc>
          <w:tcPr>
            <w:tcW w:w="3271" w:type="pct"/>
          </w:tcPr>
          <w:p>
            <w:r>
              <w:t>Đây là thành phần quản lý quá trình xác thực người dùng khi đăng nhập hoặc thực hiện các hoạt động cần xác thực khác, bao gồm việc quản lý token, phiên làm việc và xác thực hai yếu tố (2FA).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r>
              <w:t>DynamDB (AWS)</w:t>
            </w:r>
          </w:p>
        </w:tc>
        <w:tc>
          <w:tcPr>
            <w:tcW w:w="3271" w:type="pct"/>
          </w:tcPr>
          <w:p>
            <w:r>
              <w:t>AWS là một nhà cung cấp dịch vụ điện toán đám mây hàng đầu thế giới. Trong hệ thống quản lý người dùng, AWS có thể đóng vai trò là một tác nhân bên ngoài để tương tác với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pct"/>
          </w:tcPr>
          <w:p>
            <w:bookmarkStart w:id="63" w:name="_Toc14682192"/>
            <w:r>
              <w:t>Tin Nhắn (ESMS)</w:t>
            </w:r>
          </w:p>
        </w:tc>
        <w:tc>
          <w:tcPr>
            <w:tcW w:w="3271" w:type="pct"/>
          </w:tcPr>
          <w:p>
            <w:r>
              <w:t>ESMS là một tác nhân bên ngoài đại diện cho một dịch vụ gửi tin nhắn SMS từ bên thứ ba. Trong hệ thống quản lý người dùng, ESMS có thể được tích hợp để cung cấp tính năng gửi thông báo qua tin nhắn văn bản tới người dùng, chẳng hạn như thông báo xác nhận đăng ký tài khoản, thông báo về hoạt động quan trọng hoặc cảnh báo bảo mật. ESMS cung cấp giao diện lập trình ứng dụng (API) cho phép hệ thống gửi tin nhắn tự động thông qua dịch vụ của họ. Tích hợp ESMS giúp hệ thống gửi thông báo một cách hiệu quả và đáng tin cậy tới người dùng, tăng cường trải nghiệm người dùng và cải thiện việc giao tiếp với họ.</w:t>
            </w:r>
          </w:p>
        </w:tc>
      </w:tr>
    </w:tbl>
    <w:p>
      <w:pPr>
        <w:pStyle w:val="14"/>
        <w:spacing w:line="360" w:lineRule="auto"/>
      </w:pPr>
      <w:r>
        <w:t xml:space="preserve">Bảng </w:t>
      </w:r>
      <w:r>
        <w:fldChar w:fldCharType="begin"/>
      </w:r>
      <w:r>
        <w:instrText xml:space="preserve"> STYLEREF 1 \s </w:instrText>
      </w:r>
      <w:r>
        <w:fldChar w:fldCharType="separate"/>
      </w:r>
      <w:r>
        <w:t>3</w:t>
      </w:r>
      <w:r>
        <w:fldChar w:fldCharType="end"/>
      </w:r>
      <w:r>
        <w:noBreakHyphen/>
      </w:r>
      <w:r>
        <w:fldChar w:fldCharType="begin"/>
      </w:r>
      <w:r>
        <w:instrText xml:space="preserve"> SEQ Bảng \* ARABIC \s 1 </w:instrText>
      </w:r>
      <w:r>
        <w:fldChar w:fldCharType="separate"/>
      </w:r>
      <w:r>
        <w:t>1</w:t>
      </w:r>
      <w:r>
        <w:fldChar w:fldCharType="end"/>
      </w:r>
      <w:bookmarkStart w:id="64" w:name="_Toc15799"/>
      <w:bookmarkStart w:id="65" w:name="_Toc7522"/>
      <w:bookmarkStart w:id="66" w:name="_Toc31769"/>
      <w:r>
        <w:t xml:space="preserve"> Danh sách tác nhân và mô tả</w:t>
      </w:r>
      <w:bookmarkEnd w:id="63"/>
      <w:bookmarkEnd w:id="64"/>
      <w:bookmarkEnd w:id="65"/>
      <w:bookmarkEnd w:id="66"/>
    </w:p>
    <w:p/>
    <w:p>
      <w:pPr>
        <w:pStyle w:val="4"/>
      </w:pPr>
      <w:bookmarkStart w:id="67" w:name="_Toc163610116"/>
      <w:bookmarkStart w:id="68" w:name="_Toc21338"/>
      <w:bookmarkStart w:id="69" w:name="_Toc2142"/>
      <w:r>
        <w:t>Danh sách các tình huống hoạt động (Use cases)</w:t>
      </w:r>
      <w:bookmarkEnd w:id="67"/>
      <w:bookmarkEnd w:id="68"/>
      <w:bookmarkEnd w:id="69"/>
      <w:r>
        <w:t xml:space="preserve"> </w:t>
      </w:r>
    </w:p>
    <w:p>
      <w:pPr>
        <w:ind w:firstLine="0"/>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670"/>
        <w:gridCol w:w="7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73" w:hRule="atLeast"/>
          <w:jc w:val="center"/>
        </w:trPr>
        <w:tc>
          <w:tcPr>
            <w:tcW w:w="1670" w:type="dxa"/>
            <w:shd w:val="clear" w:color="auto" w:fill="auto"/>
            <w:vAlign w:val="center"/>
          </w:tcPr>
          <w:p>
            <w:pPr>
              <w:spacing w:before="100" w:beforeAutospacing="1" w:after="100" w:afterAutospacing="1" w:line="240" w:lineRule="auto"/>
              <w:ind w:firstLine="0"/>
              <w:jc w:val="center"/>
              <w:rPr>
                <w:b/>
                <w:bCs/>
                <w:szCs w:val="26"/>
              </w:rPr>
            </w:pPr>
            <w:r>
              <w:rPr>
                <w:b/>
                <w:bCs/>
                <w:szCs w:val="26"/>
              </w:rPr>
              <w:t>ID use case</w:t>
            </w:r>
          </w:p>
        </w:tc>
        <w:tc>
          <w:tcPr>
            <w:tcW w:w="7108" w:type="dxa"/>
            <w:shd w:val="clear" w:color="auto" w:fill="auto"/>
            <w:vAlign w:val="center"/>
          </w:tcPr>
          <w:p>
            <w:pPr>
              <w:spacing w:before="100" w:beforeAutospacing="1" w:after="100" w:afterAutospacing="1" w:line="240" w:lineRule="auto"/>
              <w:ind w:firstLine="0"/>
              <w:jc w:val="center"/>
              <w:rPr>
                <w:b/>
                <w:bCs/>
                <w:szCs w:val="26"/>
              </w:rPr>
            </w:pPr>
            <w:r>
              <w:rPr>
                <w:b/>
                <w:bCs/>
                <w:szCs w:val="26"/>
              </w:rPr>
              <w:t>Tên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b/>
                <w:bCs/>
                <w:szCs w:val="26"/>
              </w:rPr>
            </w:pPr>
            <w:r>
              <w:rPr>
                <w:color w:val="000000"/>
                <w:szCs w:val="26"/>
              </w:rPr>
              <w:t>UC02</w:t>
            </w:r>
          </w:p>
        </w:tc>
        <w:tc>
          <w:tcPr>
            <w:tcW w:w="7108" w:type="dxa"/>
            <w:shd w:val="clear" w:color="auto" w:fill="auto"/>
            <w:vAlign w:val="center"/>
          </w:tcPr>
          <w:p>
            <w:pPr>
              <w:spacing w:before="100" w:beforeAutospacing="1" w:after="100" w:afterAutospacing="1" w:line="240" w:lineRule="auto"/>
              <w:rPr>
                <w:rFonts w:hint="default"/>
                <w:bCs/>
                <w:szCs w:val="26"/>
                <w:lang w:val="en-US"/>
              </w:rPr>
            </w:pPr>
            <w:r>
              <w:rPr>
                <w:bCs/>
                <w:szCs w:val="26"/>
              </w:rPr>
              <w:t>Đăng</w:t>
            </w:r>
            <w:r>
              <w:rPr>
                <w:rFonts w:hint="default"/>
                <w:bCs/>
                <w:szCs w:val="26"/>
                <w:lang w:val="en-US"/>
              </w:rPr>
              <w:t xml:space="preserve">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UC03</w:t>
            </w:r>
          </w:p>
        </w:tc>
        <w:tc>
          <w:tcPr>
            <w:tcW w:w="7108" w:type="dxa"/>
            <w:shd w:val="clear" w:color="auto" w:fill="auto"/>
            <w:vAlign w:val="center"/>
          </w:tcPr>
          <w:p>
            <w:pPr>
              <w:spacing w:before="100" w:beforeAutospacing="1" w:after="100" w:afterAutospacing="1" w:line="240" w:lineRule="auto"/>
              <w:rPr>
                <w:rFonts w:hint="default"/>
                <w:bCs/>
                <w:szCs w:val="26"/>
                <w:lang w:val="en-US"/>
              </w:rPr>
            </w:pPr>
            <w:r>
              <w:rPr>
                <w:bCs/>
                <w:szCs w:val="26"/>
              </w:rPr>
              <w:t xml:space="preserve">Đăng </w:t>
            </w:r>
            <w:r>
              <w:rPr>
                <w:rFonts w:hint="default"/>
                <w:bCs/>
                <w:szCs w:val="26"/>
                <w:lang w:val="en-US"/>
              </w:rPr>
              <w:t>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UC04</w:t>
            </w:r>
          </w:p>
        </w:tc>
        <w:tc>
          <w:tcPr>
            <w:tcW w:w="7108" w:type="dxa"/>
            <w:shd w:val="clear" w:color="auto" w:fill="auto"/>
            <w:vAlign w:val="center"/>
          </w:tcPr>
          <w:p>
            <w:pPr>
              <w:spacing w:before="100" w:beforeAutospacing="1" w:after="100" w:afterAutospacing="1" w:line="240" w:lineRule="auto"/>
              <w:rPr>
                <w:bCs/>
                <w:szCs w:val="26"/>
              </w:rPr>
            </w:pPr>
            <w:r>
              <w:rPr>
                <w:bCs/>
                <w:szCs w:val="26"/>
              </w:rPr>
              <w:t>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UC05</w:t>
            </w:r>
          </w:p>
        </w:tc>
        <w:tc>
          <w:tcPr>
            <w:tcW w:w="7108" w:type="dxa"/>
            <w:shd w:val="clear" w:color="auto" w:fill="auto"/>
            <w:vAlign w:val="center"/>
          </w:tcPr>
          <w:p>
            <w:pPr>
              <w:spacing w:before="100" w:beforeAutospacing="1" w:after="100" w:afterAutospacing="1" w:line="240" w:lineRule="auto"/>
              <w:rPr>
                <w:bCs/>
                <w:szCs w:val="26"/>
              </w:rPr>
            </w:pPr>
            <w:r>
              <w:rPr>
                <w:bCs/>
                <w:szCs w:val="26"/>
              </w:rPr>
              <w:t>Cập Nhập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UC06</w:t>
            </w:r>
          </w:p>
        </w:tc>
        <w:tc>
          <w:tcPr>
            <w:tcW w:w="7108" w:type="dxa"/>
            <w:shd w:val="clear" w:color="auto" w:fill="auto"/>
            <w:vAlign w:val="center"/>
          </w:tcPr>
          <w:p>
            <w:pPr>
              <w:spacing w:before="100" w:beforeAutospacing="1" w:after="100" w:afterAutospacing="1" w:line="240" w:lineRule="auto"/>
              <w:rPr>
                <w:bCs/>
                <w:szCs w:val="26"/>
              </w:rPr>
            </w:pPr>
            <w:r>
              <w:rPr>
                <w:bCs/>
                <w:szCs w:val="26"/>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UC07</w:t>
            </w:r>
          </w:p>
        </w:tc>
        <w:tc>
          <w:tcPr>
            <w:tcW w:w="7108" w:type="dxa"/>
            <w:shd w:val="clear" w:color="auto" w:fill="auto"/>
            <w:vAlign w:val="center"/>
          </w:tcPr>
          <w:p>
            <w:pPr>
              <w:spacing w:before="100" w:beforeAutospacing="1" w:after="100" w:afterAutospacing="1" w:line="240" w:lineRule="auto"/>
              <w:rPr>
                <w:bCs/>
                <w:szCs w:val="26"/>
              </w:rPr>
            </w:pPr>
            <w:r>
              <w:rPr>
                <w:bCs/>
                <w:szCs w:val="26"/>
              </w:rPr>
              <w:t>Tìm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UC08</w:t>
            </w:r>
          </w:p>
        </w:tc>
        <w:tc>
          <w:tcPr>
            <w:tcW w:w="7108" w:type="dxa"/>
            <w:shd w:val="clear" w:color="auto" w:fill="auto"/>
            <w:vAlign w:val="center"/>
          </w:tcPr>
          <w:p>
            <w:pPr>
              <w:spacing w:before="100" w:beforeAutospacing="1" w:after="100" w:afterAutospacing="1" w:line="240" w:lineRule="auto"/>
              <w:rPr>
                <w:bCs/>
                <w:szCs w:val="26"/>
              </w:rPr>
            </w:pPr>
            <w:r>
              <w:rPr>
                <w:bCs/>
                <w:szCs w:val="26"/>
              </w:rPr>
              <w:t>Cập nhật phân loại cho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UC09</w:t>
            </w:r>
          </w:p>
        </w:tc>
        <w:tc>
          <w:tcPr>
            <w:tcW w:w="7108" w:type="dxa"/>
            <w:shd w:val="clear" w:color="auto" w:fill="auto"/>
            <w:vAlign w:val="center"/>
          </w:tcPr>
          <w:p>
            <w:pPr>
              <w:spacing w:before="100" w:beforeAutospacing="1" w:after="100" w:afterAutospacing="1" w:line="240" w:lineRule="auto"/>
              <w:rPr>
                <w:bCs/>
                <w:szCs w:val="26"/>
              </w:rPr>
            </w:pPr>
            <w:r>
              <w:rPr>
                <w:bCs/>
                <w:szCs w:val="26"/>
              </w:rPr>
              <w:t>Thêm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UC10</w:t>
            </w:r>
          </w:p>
        </w:tc>
        <w:tc>
          <w:tcPr>
            <w:tcW w:w="7108" w:type="dxa"/>
            <w:shd w:val="clear" w:color="auto" w:fill="auto"/>
            <w:vAlign w:val="center"/>
          </w:tcPr>
          <w:p>
            <w:pPr>
              <w:spacing w:before="100" w:beforeAutospacing="1" w:after="100" w:afterAutospacing="1" w:line="240" w:lineRule="auto"/>
              <w:rPr>
                <w:bCs/>
                <w:szCs w:val="26"/>
              </w:rPr>
            </w:pPr>
            <w:r>
              <w:rPr>
                <w:bCs/>
                <w:szCs w:val="26"/>
              </w:rPr>
              <w:t>Xóa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jc w:val="center"/>
        </w:trPr>
        <w:tc>
          <w:tcPr>
            <w:tcW w:w="1670" w:type="dxa"/>
            <w:shd w:val="clear" w:color="auto" w:fill="auto"/>
            <w:vAlign w:val="bottom"/>
          </w:tcPr>
          <w:p>
            <w:pPr>
              <w:spacing w:before="100" w:beforeAutospacing="1" w:after="100" w:afterAutospacing="1" w:line="240" w:lineRule="auto"/>
              <w:rPr>
                <w:b/>
                <w:bCs/>
                <w:szCs w:val="26"/>
              </w:rPr>
            </w:pPr>
            <w:r>
              <w:rPr>
                <w:color w:val="000000"/>
                <w:szCs w:val="26"/>
              </w:rPr>
              <w:t>UC11</w:t>
            </w:r>
          </w:p>
        </w:tc>
        <w:tc>
          <w:tcPr>
            <w:tcW w:w="7108" w:type="dxa"/>
            <w:shd w:val="clear" w:color="auto" w:fill="auto"/>
            <w:vAlign w:val="center"/>
          </w:tcPr>
          <w:p>
            <w:pPr>
              <w:spacing w:before="100" w:beforeAutospacing="1" w:after="100" w:afterAutospacing="1" w:line="240" w:lineRule="auto"/>
              <w:rPr>
                <w:bCs/>
                <w:szCs w:val="26"/>
              </w:rPr>
            </w:pPr>
            <w:r>
              <w:rPr>
                <w:bCs/>
                <w:szCs w:val="26"/>
              </w:rPr>
              <w:t>Cập nhật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UC12</w:t>
            </w:r>
          </w:p>
        </w:tc>
        <w:tc>
          <w:tcPr>
            <w:tcW w:w="7108" w:type="dxa"/>
            <w:shd w:val="clear" w:color="auto" w:fill="auto"/>
            <w:vAlign w:val="center"/>
          </w:tcPr>
          <w:p>
            <w:pPr>
              <w:spacing w:before="100" w:beforeAutospacing="1" w:after="100" w:afterAutospacing="1" w:line="240" w:lineRule="auto"/>
              <w:rPr>
                <w:bCs/>
                <w:szCs w:val="26"/>
              </w:rPr>
            </w:pPr>
            <w:r>
              <w:rPr>
                <w:bCs/>
                <w:szCs w:val="26"/>
              </w:rPr>
              <w:t>Tìm kiếm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UC13</w:t>
            </w:r>
          </w:p>
        </w:tc>
        <w:tc>
          <w:tcPr>
            <w:tcW w:w="7108" w:type="dxa"/>
            <w:shd w:val="clear" w:color="auto" w:fill="auto"/>
            <w:vAlign w:val="center"/>
          </w:tcPr>
          <w:p>
            <w:pPr>
              <w:spacing w:before="100" w:beforeAutospacing="1" w:after="100" w:afterAutospacing="1" w:line="240" w:lineRule="auto"/>
              <w:rPr>
                <w:bCs/>
                <w:szCs w:val="26"/>
              </w:rPr>
            </w:pPr>
            <w:r>
              <w:rPr>
                <w:bCs/>
                <w:szCs w:val="26"/>
              </w:rPr>
              <w:t>Tạo cuộc trò truyện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UC14</w:t>
            </w:r>
          </w:p>
        </w:tc>
        <w:tc>
          <w:tcPr>
            <w:tcW w:w="7108" w:type="dxa"/>
            <w:shd w:val="clear" w:color="auto" w:fill="auto"/>
            <w:vAlign w:val="center"/>
          </w:tcPr>
          <w:p>
            <w:pPr>
              <w:spacing w:before="100" w:beforeAutospacing="1" w:after="100" w:afterAutospacing="1" w:line="240" w:lineRule="auto"/>
              <w:rPr>
                <w:bCs/>
                <w:szCs w:val="26"/>
              </w:rPr>
            </w:pPr>
            <w:r>
              <w:rPr>
                <w:bCs/>
                <w:szCs w:val="26"/>
              </w:rPr>
              <w:t>Cập nhật tên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UC15</w:t>
            </w:r>
          </w:p>
        </w:tc>
        <w:tc>
          <w:tcPr>
            <w:tcW w:w="7108" w:type="dxa"/>
            <w:shd w:val="clear" w:color="auto" w:fill="auto"/>
            <w:vAlign w:val="center"/>
          </w:tcPr>
          <w:p>
            <w:pPr>
              <w:spacing w:before="100" w:beforeAutospacing="1" w:after="100" w:afterAutospacing="1" w:line="240" w:lineRule="auto"/>
              <w:rPr>
                <w:bCs/>
                <w:szCs w:val="26"/>
              </w:rPr>
            </w:pPr>
            <w:r>
              <w:rPr>
                <w:bCs/>
                <w:szCs w:val="26"/>
              </w:rPr>
              <w:t>Cập nhật ảnh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UC16</w:t>
            </w:r>
          </w:p>
        </w:tc>
        <w:tc>
          <w:tcPr>
            <w:tcW w:w="7108" w:type="dxa"/>
            <w:shd w:val="clear" w:color="auto" w:fill="auto"/>
            <w:vAlign w:val="center"/>
          </w:tcPr>
          <w:p>
            <w:pPr>
              <w:spacing w:before="100" w:beforeAutospacing="1" w:after="100" w:afterAutospacing="1" w:line="240" w:lineRule="auto"/>
              <w:rPr>
                <w:bCs/>
                <w:szCs w:val="26"/>
              </w:rPr>
            </w:pPr>
            <w:r>
              <w:rPr>
                <w:bCs/>
                <w:szCs w:val="26"/>
              </w:rPr>
              <w:t>Thêm thành viên vào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UC17</w:t>
            </w:r>
          </w:p>
        </w:tc>
        <w:tc>
          <w:tcPr>
            <w:tcW w:w="7108" w:type="dxa"/>
            <w:shd w:val="clear" w:color="auto" w:fill="auto"/>
            <w:vAlign w:val="center"/>
          </w:tcPr>
          <w:p>
            <w:pPr>
              <w:spacing w:before="100" w:beforeAutospacing="1" w:after="100" w:afterAutospacing="1" w:line="240" w:lineRule="auto"/>
              <w:rPr>
                <w:bCs/>
                <w:szCs w:val="26"/>
              </w:rPr>
            </w:pPr>
            <w:r>
              <w:rPr>
                <w:bCs/>
                <w:szCs w:val="26"/>
              </w:rPr>
              <w:t>Xóa thành viên khỏi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UC18</w:t>
            </w:r>
          </w:p>
        </w:tc>
        <w:tc>
          <w:tcPr>
            <w:tcW w:w="7108" w:type="dxa"/>
            <w:shd w:val="clear" w:color="auto" w:fill="auto"/>
            <w:vAlign w:val="center"/>
          </w:tcPr>
          <w:p>
            <w:pPr>
              <w:spacing w:before="100" w:beforeAutospacing="1" w:after="100" w:afterAutospacing="1" w:line="240" w:lineRule="auto"/>
              <w:rPr>
                <w:bCs/>
                <w:szCs w:val="26"/>
              </w:rPr>
            </w:pPr>
            <w:r>
              <w:rPr>
                <w:bCs/>
                <w:szCs w:val="26"/>
              </w:rPr>
              <w:t>Thêm phó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UC19</w:t>
            </w:r>
          </w:p>
        </w:tc>
        <w:tc>
          <w:tcPr>
            <w:tcW w:w="7108" w:type="dxa"/>
            <w:shd w:val="clear" w:color="auto" w:fill="auto"/>
            <w:vAlign w:val="center"/>
          </w:tcPr>
          <w:p>
            <w:pPr>
              <w:spacing w:before="100" w:beforeAutospacing="1" w:after="100" w:afterAutospacing="1" w:line="240" w:lineRule="auto"/>
              <w:rPr>
                <w:bCs/>
                <w:szCs w:val="26"/>
              </w:rPr>
            </w:pPr>
            <w:r>
              <w:rPr>
                <w:bCs/>
                <w:szCs w:val="26"/>
              </w:rPr>
              <w:t>Xoá phó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UC20</w:t>
            </w:r>
          </w:p>
        </w:tc>
        <w:tc>
          <w:tcPr>
            <w:tcW w:w="7108" w:type="dxa"/>
            <w:shd w:val="clear" w:color="auto" w:fill="auto"/>
            <w:vAlign w:val="center"/>
          </w:tcPr>
          <w:p>
            <w:pPr>
              <w:spacing w:before="100" w:beforeAutospacing="1" w:after="100" w:afterAutospacing="1" w:line="240" w:lineRule="auto"/>
              <w:rPr>
                <w:bCs/>
                <w:szCs w:val="26"/>
              </w:rPr>
            </w:pPr>
            <w:r>
              <w:rPr>
                <w:bCs/>
                <w:szCs w:val="26"/>
              </w:rPr>
              <w:t>Giải tán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UC21</w:t>
            </w:r>
          </w:p>
        </w:tc>
        <w:tc>
          <w:tcPr>
            <w:tcW w:w="7108" w:type="dxa"/>
            <w:shd w:val="clear" w:color="auto" w:fill="auto"/>
            <w:vAlign w:val="center"/>
          </w:tcPr>
          <w:p>
            <w:pPr>
              <w:spacing w:before="100" w:beforeAutospacing="1" w:after="100" w:afterAutospacing="1" w:line="240" w:lineRule="auto"/>
              <w:rPr>
                <w:bCs/>
                <w:szCs w:val="26"/>
              </w:rPr>
            </w:pPr>
            <w:r>
              <w:rPr>
                <w:bCs/>
                <w:szCs w:val="26"/>
              </w:rPr>
              <w:t>Rời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UC22</w:t>
            </w:r>
          </w:p>
        </w:tc>
        <w:tc>
          <w:tcPr>
            <w:tcW w:w="7108" w:type="dxa"/>
            <w:shd w:val="clear" w:color="auto" w:fill="auto"/>
            <w:vAlign w:val="center"/>
          </w:tcPr>
          <w:p>
            <w:pPr>
              <w:spacing w:before="100" w:beforeAutospacing="1" w:after="100" w:afterAutospacing="1" w:line="240" w:lineRule="auto"/>
              <w:rPr>
                <w:bCs/>
                <w:szCs w:val="26"/>
              </w:rPr>
            </w:pPr>
            <w:r>
              <w:rPr>
                <w:bCs/>
                <w:szCs w:val="26"/>
              </w:rPr>
              <w:t>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UC23</w:t>
            </w:r>
          </w:p>
        </w:tc>
        <w:tc>
          <w:tcPr>
            <w:tcW w:w="7108" w:type="dxa"/>
            <w:shd w:val="clear" w:color="auto" w:fill="auto"/>
            <w:vAlign w:val="center"/>
          </w:tcPr>
          <w:p>
            <w:pPr>
              <w:spacing w:before="100" w:beforeAutospacing="1" w:after="100" w:afterAutospacing="1" w:line="240" w:lineRule="auto"/>
              <w:rPr>
                <w:bCs/>
                <w:szCs w:val="26"/>
              </w:rPr>
            </w:pPr>
            <w:r>
              <w:rPr>
                <w:bCs/>
                <w:szCs w:val="26"/>
              </w:rPr>
              <w:t>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UC24</w:t>
            </w:r>
          </w:p>
        </w:tc>
        <w:tc>
          <w:tcPr>
            <w:tcW w:w="7108" w:type="dxa"/>
            <w:shd w:val="clear" w:color="auto" w:fill="auto"/>
            <w:vAlign w:val="center"/>
          </w:tcPr>
          <w:p>
            <w:pPr>
              <w:spacing w:before="100" w:beforeAutospacing="1" w:after="100" w:afterAutospacing="1" w:line="240" w:lineRule="auto"/>
              <w:rPr>
                <w:bCs/>
                <w:szCs w:val="26"/>
              </w:rPr>
            </w:pPr>
            <w:r>
              <w:rPr>
                <w:bCs/>
                <w:szCs w:val="26"/>
              </w:rPr>
              <w:t>Gửi nhãn dán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UC25</w:t>
            </w:r>
          </w:p>
        </w:tc>
        <w:tc>
          <w:tcPr>
            <w:tcW w:w="7108" w:type="dxa"/>
            <w:shd w:val="clear" w:color="auto" w:fill="auto"/>
            <w:vAlign w:val="center"/>
          </w:tcPr>
          <w:p>
            <w:pPr>
              <w:spacing w:before="100" w:beforeAutospacing="1" w:after="100" w:afterAutospacing="1" w:line="240" w:lineRule="auto"/>
              <w:rPr>
                <w:bCs/>
                <w:szCs w:val="26"/>
              </w:rPr>
            </w:pPr>
            <w:r>
              <w:rPr>
                <w:bCs/>
                <w:szCs w:val="26"/>
              </w:rPr>
              <w:t>Trả lời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UC26</w:t>
            </w:r>
          </w:p>
        </w:tc>
        <w:tc>
          <w:tcPr>
            <w:tcW w:w="7108" w:type="dxa"/>
            <w:shd w:val="clear" w:color="auto" w:fill="auto"/>
            <w:vAlign w:val="center"/>
          </w:tcPr>
          <w:p>
            <w:pPr>
              <w:spacing w:before="100" w:beforeAutospacing="1" w:after="100" w:afterAutospacing="1" w:line="240" w:lineRule="auto"/>
              <w:rPr>
                <w:bCs/>
                <w:szCs w:val="26"/>
              </w:rPr>
            </w:pPr>
            <w:r>
              <w:rPr>
                <w:bCs/>
                <w:szCs w:val="26"/>
              </w:rPr>
              <w:t>Thu hồi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UC27</w:t>
            </w:r>
          </w:p>
        </w:tc>
        <w:tc>
          <w:tcPr>
            <w:tcW w:w="7108" w:type="dxa"/>
            <w:shd w:val="clear" w:color="auto" w:fill="auto"/>
            <w:vAlign w:val="center"/>
          </w:tcPr>
          <w:p>
            <w:pPr>
              <w:spacing w:before="100" w:beforeAutospacing="1" w:after="100" w:afterAutospacing="1" w:line="240" w:lineRule="auto"/>
              <w:rPr>
                <w:bCs/>
                <w:szCs w:val="26"/>
              </w:rPr>
            </w:pPr>
            <w:r>
              <w:rPr>
                <w:bCs/>
                <w:szCs w:val="26"/>
              </w:rPr>
              <w:t>Xóa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UC28</w:t>
            </w:r>
          </w:p>
        </w:tc>
        <w:tc>
          <w:tcPr>
            <w:tcW w:w="7108" w:type="dxa"/>
            <w:shd w:val="clear" w:color="auto" w:fill="auto"/>
            <w:vAlign w:val="center"/>
          </w:tcPr>
          <w:p>
            <w:pPr>
              <w:spacing w:before="100" w:beforeAutospacing="1" w:after="100" w:afterAutospacing="1" w:line="240" w:lineRule="auto"/>
              <w:rPr>
                <w:bCs/>
                <w:szCs w:val="26"/>
              </w:rPr>
            </w:pPr>
            <w:r>
              <w:rPr>
                <w:bCs/>
                <w:szCs w:val="26"/>
              </w:rPr>
              <w:t>Gửi biểu cảm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UC29</w:t>
            </w:r>
          </w:p>
        </w:tc>
        <w:tc>
          <w:tcPr>
            <w:tcW w:w="7108" w:type="dxa"/>
            <w:shd w:val="clear" w:color="auto" w:fill="auto"/>
            <w:vAlign w:val="center"/>
          </w:tcPr>
          <w:p>
            <w:pPr>
              <w:spacing w:before="100" w:beforeAutospacing="1" w:after="100" w:afterAutospacing="1" w:line="240" w:lineRule="auto"/>
              <w:rPr>
                <w:bCs/>
                <w:szCs w:val="26"/>
              </w:rPr>
            </w:pPr>
            <w:r>
              <w:rPr>
                <w:bCs/>
                <w:szCs w:val="26"/>
              </w:rPr>
              <w:t>Chuyển tiếp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UC30</w:t>
            </w:r>
          </w:p>
        </w:tc>
        <w:tc>
          <w:tcPr>
            <w:tcW w:w="7108" w:type="dxa"/>
            <w:shd w:val="clear" w:color="auto" w:fill="auto"/>
            <w:vAlign w:val="center"/>
          </w:tcPr>
          <w:p>
            <w:pPr>
              <w:spacing w:before="100" w:beforeAutospacing="1" w:after="100" w:afterAutospacing="1" w:line="240" w:lineRule="auto"/>
              <w:rPr>
                <w:bCs/>
                <w:szCs w:val="26"/>
              </w:rPr>
            </w:pPr>
            <w:r>
              <w:rPr>
                <w:bCs/>
                <w:szCs w:val="26"/>
              </w:rPr>
              <w:t>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UC31</w:t>
            </w:r>
          </w:p>
        </w:tc>
        <w:tc>
          <w:tcPr>
            <w:tcW w:w="7108" w:type="dxa"/>
            <w:shd w:val="clear" w:color="auto" w:fill="auto"/>
            <w:vAlign w:val="center"/>
          </w:tcPr>
          <w:p>
            <w:pPr>
              <w:spacing w:before="100" w:beforeAutospacing="1" w:after="100" w:afterAutospacing="1" w:line="240" w:lineRule="auto"/>
              <w:rPr>
                <w:bCs/>
                <w:szCs w:val="26"/>
              </w:rPr>
            </w:pPr>
            <w:r>
              <w:rPr>
                <w:bCs/>
                <w:szCs w:val="26"/>
              </w:rPr>
              <w:t>Tìm kiếm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UC32</w:t>
            </w:r>
          </w:p>
        </w:tc>
        <w:tc>
          <w:tcPr>
            <w:tcW w:w="7108" w:type="dxa"/>
            <w:shd w:val="clear" w:color="auto" w:fill="auto"/>
            <w:vAlign w:val="center"/>
          </w:tcPr>
          <w:p>
            <w:pPr>
              <w:spacing w:before="100" w:beforeAutospacing="1" w:after="100" w:afterAutospacing="1" w:line="240" w:lineRule="auto"/>
              <w:rPr>
                <w:bCs/>
                <w:szCs w:val="26"/>
              </w:rPr>
            </w:pPr>
            <w:r>
              <w:rPr>
                <w:bCs/>
                <w:szCs w:val="26"/>
              </w:rPr>
              <w:t>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UC33</w:t>
            </w:r>
          </w:p>
        </w:tc>
        <w:tc>
          <w:tcPr>
            <w:tcW w:w="7108" w:type="dxa"/>
            <w:shd w:val="clear" w:color="auto" w:fill="auto"/>
            <w:vAlign w:val="center"/>
          </w:tcPr>
          <w:p>
            <w:pPr>
              <w:spacing w:before="100" w:beforeAutospacing="1" w:after="100" w:afterAutospacing="1" w:line="240" w:lineRule="auto"/>
              <w:rPr>
                <w:bCs/>
                <w:szCs w:val="26"/>
              </w:rPr>
            </w:pPr>
            <w:r>
              <w:rPr>
                <w:bCs/>
                <w:szCs w:val="26"/>
              </w:rPr>
              <w:t>Xoá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UC34</w:t>
            </w:r>
          </w:p>
        </w:tc>
        <w:tc>
          <w:tcPr>
            <w:tcW w:w="7108" w:type="dxa"/>
            <w:shd w:val="clear" w:color="auto" w:fill="auto"/>
            <w:vAlign w:val="center"/>
          </w:tcPr>
          <w:p>
            <w:pPr>
              <w:spacing w:before="100" w:beforeAutospacing="1" w:after="100" w:afterAutospacing="1" w:line="240" w:lineRule="auto"/>
              <w:rPr>
                <w:bCs/>
                <w:szCs w:val="26"/>
              </w:rPr>
            </w:pPr>
            <w:r>
              <w:rPr>
                <w:bCs/>
                <w:szCs w:val="26"/>
              </w:rPr>
              <w:t>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UC35</w:t>
            </w:r>
          </w:p>
        </w:tc>
        <w:tc>
          <w:tcPr>
            <w:tcW w:w="7108" w:type="dxa"/>
            <w:shd w:val="clear" w:color="auto" w:fill="auto"/>
            <w:vAlign w:val="center"/>
          </w:tcPr>
          <w:p>
            <w:pPr>
              <w:spacing w:before="100" w:beforeAutospacing="1" w:after="100" w:afterAutospacing="1" w:line="240" w:lineRule="auto"/>
              <w:rPr>
                <w:bCs/>
                <w:szCs w:val="26"/>
              </w:rPr>
            </w:pPr>
            <w:r>
              <w:rPr>
                <w:bCs/>
                <w:szCs w:val="26"/>
              </w:rPr>
              <w:t>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UC36</w:t>
            </w:r>
          </w:p>
        </w:tc>
        <w:tc>
          <w:tcPr>
            <w:tcW w:w="7108" w:type="dxa"/>
            <w:shd w:val="clear" w:color="auto" w:fill="auto"/>
            <w:vAlign w:val="center"/>
          </w:tcPr>
          <w:p>
            <w:pPr>
              <w:spacing w:before="100" w:beforeAutospacing="1" w:after="100" w:afterAutospacing="1" w:line="240" w:lineRule="auto"/>
              <w:rPr>
                <w:bCs/>
                <w:szCs w:val="26"/>
              </w:rPr>
            </w:pPr>
            <w:r>
              <w:rPr>
                <w:bCs/>
                <w:szCs w:val="26"/>
              </w:rPr>
              <w:t>Xoá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UC37</w:t>
            </w:r>
          </w:p>
        </w:tc>
        <w:tc>
          <w:tcPr>
            <w:tcW w:w="7108" w:type="dxa"/>
            <w:shd w:val="clear" w:color="auto" w:fill="auto"/>
            <w:vAlign w:val="center"/>
          </w:tcPr>
          <w:p>
            <w:pPr>
              <w:spacing w:before="100" w:beforeAutospacing="1" w:after="100" w:afterAutospacing="1" w:line="240" w:lineRule="auto"/>
              <w:rPr>
                <w:bCs/>
                <w:szCs w:val="26"/>
              </w:rPr>
            </w:pPr>
            <w:r>
              <w:rPr>
                <w:bCs/>
                <w:szCs w:val="26"/>
              </w:rPr>
              <w:t>Động bộ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UC38</w:t>
            </w:r>
          </w:p>
        </w:tc>
        <w:tc>
          <w:tcPr>
            <w:tcW w:w="7108" w:type="dxa"/>
            <w:shd w:val="clear" w:color="auto" w:fill="auto"/>
            <w:vAlign w:val="center"/>
          </w:tcPr>
          <w:p>
            <w:pPr>
              <w:spacing w:before="100" w:beforeAutospacing="1" w:after="100" w:afterAutospacing="1" w:line="240" w:lineRule="auto"/>
              <w:rPr>
                <w:bCs/>
                <w:szCs w:val="26"/>
              </w:rPr>
            </w:pPr>
            <w:r>
              <w:rPr>
                <w:bCs/>
                <w:szCs w:val="26"/>
              </w:rPr>
              <w:t>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UC39</w:t>
            </w:r>
          </w:p>
        </w:tc>
        <w:tc>
          <w:tcPr>
            <w:tcW w:w="7108" w:type="dxa"/>
            <w:shd w:val="clear" w:color="auto" w:fill="auto"/>
            <w:vAlign w:val="center"/>
          </w:tcPr>
          <w:p>
            <w:pPr>
              <w:spacing w:before="100" w:beforeAutospacing="1" w:after="100" w:afterAutospacing="1" w:line="240" w:lineRule="auto"/>
              <w:rPr>
                <w:bCs/>
                <w:szCs w:val="26"/>
              </w:rPr>
            </w:pPr>
            <w:r>
              <w:rPr>
                <w:bCs/>
                <w:szCs w:val="26"/>
              </w:rPr>
              <w:t>Thêm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UC40</w:t>
            </w:r>
          </w:p>
        </w:tc>
        <w:tc>
          <w:tcPr>
            <w:tcW w:w="7108" w:type="dxa"/>
            <w:shd w:val="clear" w:color="auto" w:fill="auto"/>
            <w:vAlign w:val="center"/>
          </w:tcPr>
          <w:p>
            <w:pPr>
              <w:spacing w:before="100" w:beforeAutospacing="1" w:after="100" w:afterAutospacing="1" w:line="240" w:lineRule="auto"/>
              <w:rPr>
                <w:bCs/>
                <w:szCs w:val="26"/>
              </w:rPr>
            </w:pPr>
            <w:r>
              <w:rPr>
                <w:bCs/>
                <w:szCs w:val="26"/>
              </w:rPr>
              <w:t>Xóa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UC41</w:t>
            </w:r>
          </w:p>
        </w:tc>
        <w:tc>
          <w:tcPr>
            <w:tcW w:w="7108" w:type="dxa"/>
            <w:shd w:val="clear" w:color="auto" w:fill="auto"/>
            <w:vAlign w:val="center"/>
          </w:tcPr>
          <w:p>
            <w:pPr>
              <w:spacing w:before="100" w:beforeAutospacing="1" w:after="100" w:afterAutospacing="1" w:line="240" w:lineRule="auto"/>
              <w:rPr>
                <w:bCs/>
                <w:szCs w:val="26"/>
              </w:rPr>
            </w:pPr>
            <w:r>
              <w:rPr>
                <w:bCs/>
                <w:szCs w:val="26"/>
              </w:rPr>
              <w:t>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UC42</w:t>
            </w:r>
          </w:p>
        </w:tc>
        <w:tc>
          <w:tcPr>
            <w:tcW w:w="7108" w:type="dxa"/>
            <w:shd w:val="clear" w:color="auto" w:fill="auto"/>
            <w:vAlign w:val="center"/>
          </w:tcPr>
          <w:p>
            <w:pPr>
              <w:spacing w:before="100" w:beforeAutospacing="1" w:after="100" w:afterAutospacing="1" w:line="240" w:lineRule="auto"/>
              <w:rPr>
                <w:bCs/>
                <w:szCs w:val="26"/>
              </w:rPr>
            </w:pPr>
            <w:r>
              <w:rPr>
                <w:bCs/>
                <w:szCs w:val="26"/>
              </w:rPr>
              <w:t>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UC43</w:t>
            </w:r>
          </w:p>
        </w:tc>
        <w:tc>
          <w:tcPr>
            <w:tcW w:w="7108" w:type="dxa"/>
            <w:shd w:val="clear" w:color="auto" w:fill="auto"/>
            <w:vAlign w:val="center"/>
          </w:tcPr>
          <w:p>
            <w:pPr>
              <w:spacing w:before="100" w:beforeAutospacing="1" w:after="100" w:afterAutospacing="1" w:line="240" w:lineRule="auto"/>
              <w:rPr>
                <w:bCs/>
                <w:szCs w:val="26"/>
              </w:rPr>
            </w:pPr>
            <w:r>
              <w:rPr>
                <w:bCs/>
                <w:szCs w:val="26"/>
              </w:rPr>
              <w:t>Xóa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UC44</w:t>
            </w:r>
          </w:p>
        </w:tc>
        <w:tc>
          <w:tcPr>
            <w:tcW w:w="7108" w:type="dxa"/>
            <w:shd w:val="clear" w:color="auto" w:fill="auto"/>
            <w:vAlign w:val="center"/>
          </w:tcPr>
          <w:p>
            <w:pPr>
              <w:spacing w:before="100" w:beforeAutospacing="1" w:after="100" w:afterAutospacing="1" w:line="240" w:lineRule="auto"/>
              <w:rPr>
                <w:bCs/>
                <w:szCs w:val="26"/>
              </w:rPr>
            </w:pPr>
            <w:r>
              <w:rPr>
                <w:bCs/>
                <w:szCs w:val="26"/>
              </w:rPr>
              <w:t>Xem danh sách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UC45</w:t>
            </w:r>
          </w:p>
        </w:tc>
        <w:tc>
          <w:tcPr>
            <w:tcW w:w="7108" w:type="dxa"/>
            <w:shd w:val="clear" w:color="auto" w:fill="auto"/>
            <w:vAlign w:val="center"/>
          </w:tcPr>
          <w:p>
            <w:pPr>
              <w:spacing w:before="100" w:beforeAutospacing="1" w:after="100" w:afterAutospacing="1" w:line="240" w:lineRule="auto"/>
              <w:rPr>
                <w:bCs/>
                <w:szCs w:val="26"/>
              </w:rPr>
            </w:pPr>
            <w:r>
              <w:rPr>
                <w:bCs/>
                <w:szCs w:val="26"/>
              </w:rPr>
              <w:t>Tạo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UC46</w:t>
            </w:r>
          </w:p>
        </w:tc>
        <w:tc>
          <w:tcPr>
            <w:tcW w:w="7108" w:type="dxa"/>
            <w:shd w:val="clear" w:color="auto" w:fill="auto"/>
            <w:vAlign w:val="center"/>
          </w:tcPr>
          <w:p>
            <w:pPr>
              <w:spacing w:before="100" w:beforeAutospacing="1" w:after="100" w:afterAutospacing="1" w:line="240" w:lineRule="auto"/>
              <w:rPr>
                <w:bCs/>
                <w:szCs w:val="26"/>
              </w:rPr>
            </w:pPr>
            <w:r>
              <w:rPr>
                <w:bCs/>
                <w:szCs w:val="26"/>
              </w:rPr>
              <w:t>Xoá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UC47</w:t>
            </w:r>
          </w:p>
        </w:tc>
        <w:tc>
          <w:tcPr>
            <w:tcW w:w="7108" w:type="dxa"/>
            <w:shd w:val="clear" w:color="auto" w:fill="auto"/>
            <w:vAlign w:val="center"/>
          </w:tcPr>
          <w:p>
            <w:pPr>
              <w:spacing w:before="100" w:beforeAutospacing="1" w:after="100" w:afterAutospacing="1" w:line="240" w:lineRule="auto"/>
              <w:rPr>
                <w:bCs/>
                <w:szCs w:val="26"/>
              </w:rPr>
            </w:pPr>
            <w:r>
              <w:rPr>
                <w:bCs/>
                <w:szCs w:val="26"/>
              </w:rPr>
              <w:t>Đổi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UC48</w:t>
            </w:r>
          </w:p>
        </w:tc>
        <w:tc>
          <w:tcPr>
            <w:tcW w:w="7108" w:type="dxa"/>
            <w:shd w:val="clear" w:color="auto" w:fill="auto"/>
            <w:vAlign w:val="center"/>
          </w:tcPr>
          <w:p>
            <w:pPr>
              <w:spacing w:before="100" w:beforeAutospacing="1" w:after="100" w:afterAutospacing="1" w:line="240" w:lineRule="auto"/>
              <w:rPr>
                <w:bCs/>
                <w:szCs w:val="26"/>
              </w:rPr>
            </w:pPr>
            <w:r>
              <w:rPr>
                <w:bCs/>
                <w:szCs w:val="26"/>
              </w:rPr>
              <w:t>Xem danh sách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UC49</w:t>
            </w:r>
          </w:p>
        </w:tc>
        <w:tc>
          <w:tcPr>
            <w:tcW w:w="7108" w:type="dxa"/>
            <w:shd w:val="clear" w:color="auto" w:fill="auto"/>
            <w:vAlign w:val="center"/>
          </w:tcPr>
          <w:p>
            <w:pPr>
              <w:spacing w:before="100" w:beforeAutospacing="1" w:after="100" w:afterAutospacing="1" w:line="240" w:lineRule="auto"/>
              <w:rPr>
                <w:bCs/>
                <w:szCs w:val="26"/>
              </w:rPr>
            </w:pPr>
            <w:r>
              <w:rPr>
                <w:bCs/>
                <w:szCs w:val="26"/>
              </w:rPr>
              <w:t>Tìm kiếm trong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UC50</w:t>
            </w:r>
          </w:p>
        </w:tc>
        <w:tc>
          <w:tcPr>
            <w:tcW w:w="7108" w:type="dxa"/>
            <w:shd w:val="clear" w:color="auto" w:fill="auto"/>
            <w:vAlign w:val="center"/>
          </w:tcPr>
          <w:p>
            <w:pPr>
              <w:spacing w:before="100" w:beforeAutospacing="1" w:after="100" w:afterAutospacing="1" w:line="240" w:lineRule="auto"/>
              <w:rPr>
                <w:bCs/>
                <w:szCs w:val="26"/>
              </w:rPr>
            </w:pPr>
            <w:r>
              <w:rPr>
                <w:bCs/>
                <w:szCs w:val="26"/>
              </w:rPr>
              <w:t>Xem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UC51</w:t>
            </w:r>
          </w:p>
        </w:tc>
        <w:tc>
          <w:tcPr>
            <w:tcW w:w="7108" w:type="dxa"/>
            <w:shd w:val="clear" w:color="auto" w:fill="auto"/>
            <w:vAlign w:val="center"/>
          </w:tcPr>
          <w:p>
            <w:pPr>
              <w:spacing w:before="100" w:beforeAutospacing="1" w:after="100" w:afterAutospacing="1" w:line="240" w:lineRule="auto"/>
              <w:rPr>
                <w:bCs/>
                <w:szCs w:val="26"/>
              </w:rPr>
            </w:pPr>
            <w:r>
              <w:rPr>
                <w:bCs/>
                <w:szCs w:val="26"/>
              </w:rPr>
              <w:t>Xem danh sách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UC52</w:t>
            </w:r>
          </w:p>
        </w:tc>
        <w:tc>
          <w:tcPr>
            <w:tcW w:w="7108" w:type="dxa"/>
            <w:shd w:val="clear" w:color="auto" w:fill="auto"/>
            <w:vAlign w:val="center"/>
          </w:tcPr>
          <w:p>
            <w:pPr>
              <w:spacing w:before="100" w:beforeAutospacing="1" w:after="100" w:afterAutospacing="1" w:line="240" w:lineRule="auto"/>
              <w:rPr>
                <w:bCs/>
                <w:szCs w:val="26"/>
              </w:rPr>
            </w:pPr>
            <w:r>
              <w:rPr>
                <w:bCs/>
                <w:szCs w:val="26"/>
              </w:rPr>
              <w:t>Chuyển đổi trạng thái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UC53</w:t>
            </w:r>
          </w:p>
        </w:tc>
        <w:tc>
          <w:tcPr>
            <w:tcW w:w="7108" w:type="dxa"/>
            <w:shd w:val="clear" w:color="auto" w:fill="auto"/>
            <w:vAlign w:val="center"/>
          </w:tcPr>
          <w:p>
            <w:pPr>
              <w:spacing w:before="100" w:beforeAutospacing="1" w:after="100" w:afterAutospacing="1" w:line="240" w:lineRule="auto"/>
              <w:rPr>
                <w:bCs/>
                <w:szCs w:val="26"/>
              </w:rPr>
            </w:pPr>
            <w:r>
              <w:rPr>
                <w:bCs/>
                <w:szCs w:val="26"/>
              </w:rPr>
              <w:t>Xem danh sách sticker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UC54</w:t>
            </w:r>
          </w:p>
        </w:tc>
        <w:tc>
          <w:tcPr>
            <w:tcW w:w="7108" w:type="dxa"/>
            <w:shd w:val="clear" w:color="auto" w:fill="auto"/>
            <w:vAlign w:val="center"/>
          </w:tcPr>
          <w:p>
            <w:pPr>
              <w:spacing w:before="100" w:beforeAutospacing="1" w:after="100" w:afterAutospacing="1" w:line="240" w:lineRule="auto"/>
              <w:rPr>
                <w:bCs/>
                <w:szCs w:val="26"/>
              </w:rPr>
            </w:pPr>
            <w:r>
              <w:rPr>
                <w:bCs/>
                <w:szCs w:val="26"/>
              </w:rPr>
              <w:t>Thêm nhãn dán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188" w:hRule="atLeast"/>
          <w:jc w:val="center"/>
        </w:trPr>
        <w:tc>
          <w:tcPr>
            <w:tcW w:w="1670" w:type="dxa"/>
            <w:shd w:val="clear" w:color="auto" w:fill="auto"/>
            <w:vAlign w:val="bottom"/>
          </w:tcPr>
          <w:p>
            <w:pPr>
              <w:spacing w:before="100" w:beforeAutospacing="1" w:after="100" w:afterAutospacing="1" w:line="240" w:lineRule="auto"/>
              <w:rPr>
                <w:iCs/>
                <w:szCs w:val="26"/>
              </w:rPr>
            </w:pPr>
            <w:r>
              <w:rPr>
                <w:color w:val="000000"/>
                <w:szCs w:val="26"/>
              </w:rPr>
              <w:t>UC55</w:t>
            </w:r>
          </w:p>
        </w:tc>
        <w:tc>
          <w:tcPr>
            <w:tcW w:w="7108" w:type="dxa"/>
            <w:shd w:val="clear" w:color="auto" w:fill="auto"/>
            <w:vAlign w:val="center"/>
          </w:tcPr>
          <w:p>
            <w:pPr>
              <w:spacing w:before="100" w:beforeAutospacing="1" w:after="100" w:afterAutospacing="1" w:line="240" w:lineRule="auto"/>
              <w:rPr>
                <w:bCs/>
                <w:szCs w:val="26"/>
              </w:rPr>
            </w:pPr>
            <w:r>
              <w:rPr>
                <w:bCs/>
                <w:szCs w:val="26"/>
              </w:rPr>
              <w:t>Xoá nhãn dán</w:t>
            </w:r>
          </w:p>
        </w:tc>
      </w:tr>
    </w:tbl>
    <w:p>
      <w:pPr>
        <w:pStyle w:val="14"/>
        <w:spacing w:line="360" w:lineRule="auto"/>
      </w:pPr>
      <w:bookmarkStart w:id="70" w:name="_Toc14682193"/>
      <w:r>
        <w:t xml:space="preserve">Bảng </w:t>
      </w:r>
      <w:r>
        <w:fldChar w:fldCharType="begin"/>
      </w:r>
      <w:r>
        <w:instrText xml:space="preserve"> STYLEREF 1 \s </w:instrText>
      </w:r>
      <w:r>
        <w:fldChar w:fldCharType="separate"/>
      </w:r>
      <w:r>
        <w:t>3</w:t>
      </w:r>
      <w:r>
        <w:fldChar w:fldCharType="end"/>
      </w:r>
      <w:r>
        <w:noBreakHyphen/>
      </w:r>
      <w:r>
        <w:fldChar w:fldCharType="begin"/>
      </w:r>
      <w:r>
        <w:instrText xml:space="preserve"> SEQ Bảng \* ARABIC \s 1 </w:instrText>
      </w:r>
      <w:r>
        <w:fldChar w:fldCharType="separate"/>
      </w:r>
      <w:r>
        <w:t>2</w:t>
      </w:r>
      <w:r>
        <w:fldChar w:fldCharType="end"/>
      </w:r>
      <w:bookmarkStart w:id="71" w:name="_Toc19625"/>
      <w:bookmarkStart w:id="72" w:name="_Toc23430"/>
      <w:bookmarkStart w:id="73" w:name="_Toc21451"/>
      <w:r>
        <w:t xml:space="preserve"> Danh sách các tình huống trong hệ thống</w:t>
      </w:r>
      <w:bookmarkEnd w:id="70"/>
      <w:bookmarkEnd w:id="71"/>
      <w:bookmarkEnd w:id="72"/>
      <w:bookmarkEnd w:id="73"/>
    </w:p>
    <w:p>
      <w:pPr>
        <w:rPr>
          <w:rFonts w:cs="Arial"/>
          <w:b/>
          <w:bCs/>
          <w:i/>
          <w:szCs w:val="26"/>
        </w:rPr>
      </w:pPr>
      <w:r>
        <w:br w:type="page"/>
      </w:r>
    </w:p>
    <w:p>
      <w:pPr>
        <w:pStyle w:val="4"/>
      </w:pPr>
      <w:bookmarkStart w:id="74" w:name="_Toc163610117"/>
      <w:bookmarkStart w:id="75" w:name="_Toc4233"/>
      <w:bookmarkStart w:id="76" w:name="_Toc3738"/>
      <w:r>
        <w:t>Tình huống hoạt động</w:t>
      </w:r>
      <w:bookmarkEnd w:id="74"/>
      <w:bookmarkEnd w:id="75"/>
      <w:bookmarkEnd w:id="76"/>
    </w:p>
    <w:p>
      <w:pPr>
        <w:rPr>
          <w:i/>
          <w:iCs/>
        </w:rPr>
      </w:pPr>
      <w:r>
        <w:rPr>
          <w:i/>
          <w:iCs/>
        </w:rPr>
        <w:t>Đặc tả use case.</w:t>
      </w:r>
    </w:p>
    <w:p>
      <w:pPr>
        <w:rPr>
          <w:i/>
          <w:iCs/>
        </w:rPr>
      </w:pPr>
      <w:r>
        <w:rPr>
          <w:i/>
          <w:iCs/>
        </w:rPr>
        <w:t>Activity diagram.</w:t>
      </w:r>
    </w:p>
    <w:p>
      <w:pPr>
        <w:rPr>
          <w:i/>
          <w:iCs/>
        </w:rPr>
      </w:pPr>
      <w:r>
        <w:rPr>
          <w:i/>
          <w:iCs/>
        </w:rPr>
        <w:t>Sequence diagram cho từng tình huống.</w:t>
      </w:r>
    </w:p>
    <w:p>
      <w:pPr>
        <w:pStyle w:val="5"/>
      </w:pPr>
      <w:bookmarkStart w:id="77" w:name="_Toc163610118"/>
      <w:bookmarkStart w:id="78" w:name="_Toc156500724"/>
      <w:bookmarkStart w:id="79" w:name="_Toc28266"/>
      <w:bookmarkStart w:id="80" w:name="_Toc9358"/>
      <w:r>
        <w:t>Đăng ký</w:t>
      </w:r>
      <w:bookmarkEnd w:id="77"/>
      <w:bookmarkEnd w:id="78"/>
      <w:bookmarkEnd w:id="79"/>
      <w:bookmarkEnd w:id="80"/>
      <w:bookmarkStart w:id="81" w:name="_Toc156500725"/>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tabs>
                <w:tab w:val="left" w:pos="0"/>
              </w:tabs>
              <w:spacing w:line="276" w:lineRule="auto"/>
              <w:ind w:left="205" w:hanging="215"/>
              <w:rPr>
                <w:szCs w:val="26"/>
                <w:lang w:val="vi-VN"/>
              </w:rPr>
            </w:pPr>
            <w:r>
              <w:rPr>
                <w:b/>
                <w:bCs/>
                <w:szCs w:val="26"/>
              </w:rPr>
              <w:t>Tên use case</w:t>
            </w:r>
            <w:r>
              <w:rPr>
                <w:szCs w:val="26"/>
              </w:rPr>
              <w:t xml:space="preserve">: </w:t>
            </w:r>
            <w:r>
              <w:rPr>
                <w:iCs/>
                <w:szCs w:val="26"/>
              </w:rPr>
              <w:t>UC0</w:t>
            </w:r>
            <w:r>
              <w:rPr>
                <w:rFonts w:hint="default"/>
                <w:iCs/>
                <w:szCs w:val="26"/>
                <w:lang w:val="en-US"/>
              </w:rPr>
              <w:t>1</w:t>
            </w:r>
            <w:r>
              <w:rPr>
                <w:iCs/>
                <w:szCs w:val="26"/>
              </w:rPr>
              <w:t>_</w:t>
            </w:r>
            <w:r>
              <w:rPr>
                <w:szCs w:val="26"/>
              </w:rPr>
              <w:t>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Mô tả sơ lược</w:t>
            </w:r>
            <w:r>
              <w:rPr>
                <w:szCs w:val="26"/>
              </w:rPr>
              <w:t>: Người dùng muốn đăng ký vào hệ thống để sử dụng các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phụ</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Tiền điều kiện (Pre-condition):</w:t>
            </w:r>
            <w:r>
              <w:rPr>
                <w:szCs w:val="26"/>
              </w:rPr>
              <w:t xml:space="preserve"> Người dùng chưa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Hậu điều kiện (Post-condition):</w:t>
            </w:r>
            <w:r>
              <w:rPr>
                <w:szCs w:val="26"/>
              </w:rPr>
              <w:t xml:space="preserve"> người dùng tạo tài khoản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Actor</w:t>
            </w: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Người dùng chọn chức năng đăng ký trên trang chủ</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Hiển thị giao diện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 xml:space="preserve">Người dùng nhập thông tin gồm tên, email/sđt, mật khẩu </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after="160" w:line="276" w:lineRule="auto"/>
              <w:rPr>
                <w:szCs w:val="26"/>
              </w:rPr>
            </w:pPr>
            <w:r>
              <w:rPr>
                <w:szCs w:val="26"/>
              </w:rPr>
              <w:t>Người dùng nhấn đăng ký</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Hệ thống kiểm tra thông tin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ind w:left="360"/>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Hệ thống kiểm tra có tồn tại tài khoản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ind w:left="360"/>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Hệ thống gửi mã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after="160" w:line="276" w:lineRule="auto"/>
              <w:rPr>
                <w:szCs w:val="26"/>
              </w:rPr>
            </w:pPr>
            <w:r>
              <w:rPr>
                <w:szCs w:val="26"/>
              </w:rPr>
              <w:t>Người dùng nhập mã OTP</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after="160" w:line="276" w:lineRule="auto"/>
              <w:rPr>
                <w:szCs w:val="26"/>
              </w:rPr>
            </w:pPr>
            <w:r>
              <w:rPr>
                <w:szCs w:val="26"/>
              </w:rPr>
              <w:t>Người dùng bấm xác nhận</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Hệ thống kiểm tra OTP có hợp lệ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ind w:left="360"/>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1"/>
              </w:numPr>
              <w:spacing w:line="276" w:lineRule="auto"/>
              <w:rPr>
                <w:szCs w:val="26"/>
              </w:rPr>
            </w:pPr>
            <w:r>
              <w:rPr>
                <w:szCs w:val="26"/>
              </w:rPr>
              <w:t>Thông báo đang ký thành công và chuyển hướng tới giao diện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4"/>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spacing w:line="276" w:lineRule="auto"/>
              <w:ind w:left="0" w:firstLine="0"/>
              <w:rPr>
                <w:szCs w:val="26"/>
              </w:rPr>
            </w:pPr>
            <w:r>
              <w:rPr>
                <w:szCs w:val="26"/>
              </w:rPr>
              <w:t>5.1.  Hệ thống thông báo nhập không đúng định dạng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firstLine="0"/>
              <w:rPr>
                <w:szCs w:val="26"/>
              </w:rPr>
            </w:pPr>
            <w:r>
              <w:rPr>
                <w:szCs w:val="26"/>
              </w:rPr>
              <w:t>5.2.  Hệ thống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pStyle w:val="49"/>
              <w:spacing w:line="276" w:lineRule="auto"/>
              <w:ind w:left="0"/>
              <w:rPr>
                <w:szCs w:val="26"/>
              </w:rPr>
            </w:pP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firstLine="0"/>
              <w:rPr>
                <w:szCs w:val="26"/>
              </w:rPr>
            </w:pPr>
            <w:r>
              <w:rPr>
                <w:szCs w:val="26"/>
              </w:rPr>
              <w:t>6.1. Hệ thống thông báo đã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c>
          <w:tcPr>
            <w:tcW w:w="4968" w:type="dxa"/>
            <w:tcBorders>
              <w:top w:val="single" w:color="auto" w:sz="4" w:space="0"/>
              <w:left w:val="single" w:color="auto" w:sz="4" w:space="0"/>
              <w:bottom w:val="single" w:color="auto" w:sz="4" w:space="0"/>
              <w:right w:val="single" w:color="auto" w:sz="4" w:space="0"/>
            </w:tcBorders>
          </w:tcPr>
          <w:p>
            <w:pPr>
              <w:keepNext/>
              <w:spacing w:line="276" w:lineRule="auto"/>
              <w:ind w:firstLine="0"/>
              <w:rPr>
                <w:szCs w:val="26"/>
              </w:rPr>
            </w:pPr>
            <w:r>
              <w:rPr>
                <w:szCs w:val="26"/>
              </w:rPr>
              <w:t>6.2 Hệ thống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pStyle w:val="49"/>
              <w:spacing w:line="276" w:lineRule="auto"/>
              <w:ind w:left="0"/>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keepNext/>
              <w:spacing w:line="276" w:lineRule="auto"/>
              <w:ind w:left="0" w:firstLine="0"/>
              <w:rPr>
                <w:szCs w:val="26"/>
              </w:rPr>
            </w:pPr>
            <w:r>
              <w:rPr>
                <w:szCs w:val="26"/>
              </w:rPr>
              <w:t>10.1 hệ thống thông báo OTP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pStyle w:val="49"/>
              <w:spacing w:line="276" w:lineRule="auto"/>
              <w:ind w:left="0"/>
              <w:rPr>
                <w:szCs w:val="26"/>
              </w:rPr>
            </w:pPr>
          </w:p>
        </w:tc>
        <w:tc>
          <w:tcPr>
            <w:tcW w:w="4968" w:type="dxa"/>
            <w:tcBorders>
              <w:top w:val="single" w:color="auto" w:sz="4" w:space="0"/>
              <w:left w:val="single" w:color="auto" w:sz="4" w:space="0"/>
              <w:bottom w:val="single" w:color="auto" w:sz="4" w:space="0"/>
              <w:right w:val="single" w:color="auto" w:sz="4" w:space="0"/>
            </w:tcBorders>
          </w:tcPr>
          <w:p>
            <w:pPr>
              <w:keepNext/>
              <w:spacing w:line="276" w:lineRule="auto"/>
              <w:ind w:firstLine="0"/>
              <w:rPr>
                <w:szCs w:val="26"/>
              </w:rPr>
            </w:pPr>
            <w:r>
              <w:rPr>
                <w:szCs w:val="26"/>
              </w:rPr>
              <w:t>10.2 hệ thống quay lại bước 8</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đăng ký</w:t>
      </w:r>
    </w:p>
    <w:p>
      <w:pPr>
        <w:ind w:left="0" w:leftChars="0" w:firstLine="0" w:firstLineChars="0"/>
        <w:rPr>
          <w:szCs w:val="26"/>
        </w:rPr>
      </w:pPr>
      <w:r>
        <w:rPr>
          <w:szCs w:val="26"/>
        </w:rPr>
        <w:drawing>
          <wp:inline distT="0" distB="0" distL="0" distR="0">
            <wp:extent cx="5580380" cy="7605395"/>
            <wp:effectExtent l="0" t="0" r="1270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80380" cy="7605395"/>
                    </a:xfrm>
                    <a:prstGeom prst="rect">
                      <a:avLst/>
                    </a:prstGeom>
                    <a:noFill/>
                    <a:ln>
                      <a:noFill/>
                    </a:ln>
                  </pic:spPr>
                </pic:pic>
              </a:graphicData>
            </a:graphic>
          </wp:inline>
        </w:drawing>
      </w:r>
      <w:bookmarkStart w:id="82" w:name="_Toc89543155"/>
    </w:p>
    <w:p>
      <w:pPr>
        <w:ind w:left="0" w:leftChars="0" w:firstLine="0" w:firstLineChars="0"/>
      </w:pPr>
    </w:p>
    <w:p>
      <w:pPr>
        <w:ind w:left="0" w:leftChars="0" w:firstLine="0" w:firstLineChars="0"/>
      </w:pPr>
    </w:p>
    <w:p>
      <w:pPr>
        <w:ind w:left="0" w:leftChars="0" w:firstLine="0" w:firstLineChars="0"/>
        <w:rPr>
          <w:szCs w:val="26"/>
        </w:rPr>
      </w:pPr>
      <w:r>
        <w:rPr>
          <w:rFonts w:hint="default"/>
          <w:lang w:val="en-US"/>
        </w:rPr>
        <w:t>S</w:t>
      </w:r>
      <w:r>
        <w:t>equence diagram đăng ký</w:t>
      </w:r>
      <w:bookmarkEnd w:id="82"/>
    </w:p>
    <w:p>
      <w:pPr>
        <w:keepNext/>
        <w:spacing w:after="160" w:line="276" w:lineRule="auto"/>
        <w:ind w:firstLine="0"/>
      </w:pPr>
      <w:r>
        <w:drawing>
          <wp:inline distT="0" distB="0" distL="0" distR="0">
            <wp:extent cx="5580380" cy="5726430"/>
            <wp:effectExtent l="0" t="0" r="1270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80380" cy="5726890"/>
                    </a:xfrm>
                    <a:prstGeom prst="rect">
                      <a:avLst/>
                    </a:prstGeom>
                    <a:noFill/>
                    <a:ln>
                      <a:noFill/>
                    </a:ln>
                  </pic:spPr>
                </pic:pic>
              </a:graphicData>
            </a:graphic>
          </wp:inline>
        </w:drawing>
      </w:r>
    </w:p>
    <w:p>
      <w:pPr>
        <w:pStyle w:val="5"/>
        <w:rPr>
          <w:rFonts w:hint="default"/>
          <w:b/>
          <w:bCs/>
          <w:lang w:val="en-US"/>
        </w:rPr>
      </w:pPr>
      <w:bookmarkStart w:id="83" w:name="_Toc31655"/>
      <w:bookmarkStart w:id="84" w:name="_Toc28973"/>
      <w:r>
        <w:rPr>
          <w:rFonts w:hint="default"/>
          <w:b/>
          <w:bCs/>
          <w:lang w:val="en-US"/>
        </w:rPr>
        <w:t>Đăng nhập</w:t>
      </w:r>
      <w:bookmarkEnd w:id="83"/>
      <w:bookmarkEnd w:id="84"/>
    </w:p>
    <w:tbl>
      <w:tblPr>
        <w:tblStyle w:val="12"/>
        <w:tblW w:w="9787"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9"/>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lang w:val="vi-VN"/>
              </w:rPr>
            </w:pPr>
            <w:bookmarkStart w:id="85" w:name="_Hlk89092098"/>
            <w:r>
              <w:rPr>
                <w:b/>
                <w:bCs/>
                <w:szCs w:val="26"/>
              </w:rPr>
              <w:t>Tên use case</w:t>
            </w:r>
            <w:r>
              <w:rPr>
                <w:szCs w:val="26"/>
              </w:rPr>
              <w:t>:</w:t>
            </w:r>
            <w:r>
              <w:rPr>
                <w:iCs/>
                <w:szCs w:val="26"/>
              </w:rPr>
              <w:t xml:space="preserve"> UC0</w:t>
            </w:r>
            <w:r>
              <w:rPr>
                <w:rFonts w:hint="default"/>
                <w:iCs/>
                <w:szCs w:val="26"/>
                <w:lang w:val="en-US"/>
              </w:rPr>
              <w:t>2</w:t>
            </w:r>
            <w:r>
              <w:rPr>
                <w:szCs w:val="26"/>
              </w:rPr>
              <w:t>_Đăng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Mô tả sơ lược</w:t>
            </w:r>
            <w:r>
              <w:rPr>
                <w:szCs w:val="26"/>
              </w:rPr>
              <w:t>: Người dùng muốn đăng nhập vào hệ thống để sử dụng các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phụ</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Tiền điều kiện (Pre-condition):</w:t>
            </w:r>
            <w:r>
              <w:rPr>
                <w:szCs w:val="26"/>
              </w:rPr>
              <w:t xml:space="preserve"> Người dùng đã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787"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Hậu điều kiện (Post-condition):</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Actor</w:t>
            </w: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Người dùng chọn chức năng đăng nhập trên trang chủ</w:t>
            </w:r>
          </w:p>
        </w:tc>
        <w:tc>
          <w:tcPr>
            <w:tcW w:w="4968"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Hệ thống hiển thị giao diện nhập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Người dùng nhập tài khoản gồm sđt/email và mật khẩu</w:t>
            </w: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left="-10"/>
              <w:jc w:val="left"/>
              <w:rPr>
                <w:b/>
                <w:bCs/>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Chọn xác nhận captcha</w:t>
            </w: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left="-10"/>
              <w:jc w:val="left"/>
              <w:rPr>
                <w:b/>
                <w:bCs/>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chọn nút đăng nhập</w:t>
            </w:r>
          </w:p>
        </w:tc>
        <w:tc>
          <w:tcPr>
            <w:tcW w:w="4968"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Hệ thống kiểm tra thông tin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spacing w:line="276" w:lineRule="auto"/>
              <w:ind w:left="-10"/>
              <w:jc w:val="left"/>
              <w:rPr>
                <w:b/>
                <w:bCs/>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Hệ thống kiểm tra vai trò(admin/user)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819" w:type="dxa"/>
            <w:tcBorders>
              <w:top w:val="single" w:color="auto" w:sz="4" w:space="0"/>
              <w:left w:val="single" w:color="auto" w:sz="4" w:space="0"/>
              <w:bottom w:val="single" w:color="auto" w:sz="4" w:space="0"/>
              <w:right w:val="single" w:color="auto" w:sz="4" w:space="0"/>
            </w:tcBorders>
          </w:tcPr>
          <w:p>
            <w:pPr>
              <w:spacing w:line="276" w:lineRule="auto"/>
              <w:ind w:left="-10"/>
              <w:jc w:val="left"/>
              <w:rPr>
                <w:b/>
                <w:bCs/>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numPr>
                <w:ilvl w:val="0"/>
                <w:numId w:val="32"/>
              </w:numPr>
              <w:spacing w:line="276" w:lineRule="auto"/>
              <w:jc w:val="left"/>
              <w:rPr>
                <w:b/>
                <w:bCs/>
                <w:szCs w:val="26"/>
              </w:rPr>
            </w:pPr>
            <w:r>
              <w:rPr>
                <w:szCs w:val="26"/>
              </w:rPr>
              <w:t>Hệ thống chuyển hướng người dùng vào giao diện chat, admin vào giao diện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787"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819" w:type="dxa"/>
            <w:tcBorders>
              <w:top w:val="single" w:color="auto" w:sz="4" w:space="0"/>
              <w:left w:val="single" w:color="auto" w:sz="4" w:space="0"/>
              <w:bottom w:val="single" w:color="auto" w:sz="4" w:space="0"/>
              <w:right w:val="single" w:color="auto" w:sz="4" w:space="0"/>
            </w:tcBorders>
          </w:tcPr>
          <w:p>
            <w:pPr>
              <w:spacing w:line="276" w:lineRule="auto"/>
              <w:ind w:left="-14"/>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spacing w:line="276" w:lineRule="auto"/>
              <w:ind w:left="0" w:firstLine="0"/>
              <w:rPr>
                <w:szCs w:val="26"/>
              </w:rPr>
            </w:pPr>
            <w:r>
              <w:rPr>
                <w:szCs w:val="26"/>
              </w:rPr>
              <w:t>6.1.  Hệ thống thông báo thông tin tài khoản đăng nhập không đúng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819"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c>
          <w:tcPr>
            <w:tcW w:w="4968" w:type="dxa"/>
            <w:tcBorders>
              <w:top w:val="single" w:color="auto" w:sz="4" w:space="0"/>
              <w:left w:val="single" w:color="auto" w:sz="4" w:space="0"/>
              <w:bottom w:val="single" w:color="auto" w:sz="4" w:space="0"/>
              <w:right w:val="single" w:color="auto" w:sz="4" w:space="0"/>
            </w:tcBorders>
          </w:tcPr>
          <w:p>
            <w:pPr>
              <w:keepNext/>
              <w:spacing w:line="276" w:lineRule="auto"/>
              <w:ind w:firstLine="0"/>
              <w:rPr>
                <w:szCs w:val="26"/>
              </w:rPr>
            </w:pPr>
            <w:r>
              <w:rPr>
                <w:szCs w:val="26"/>
              </w:rPr>
              <w:t>6.2.  Hệ thống quay lại bước 3</w:t>
            </w:r>
          </w:p>
        </w:tc>
      </w:tr>
      <w:bookmarkEnd w:id="85"/>
    </w:tbl>
    <w:p>
      <w:pPr>
        <w:pStyle w:val="14"/>
        <w:ind w:left="0" w:leftChars="0" w:firstLine="0" w:firstLineChars="0"/>
        <w:jc w:val="both"/>
      </w:pPr>
      <w:bookmarkStart w:id="86" w:name="_Toc89543152"/>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đăng nhập</w:t>
      </w:r>
      <w:bookmarkEnd w:id="86"/>
    </w:p>
    <w:p>
      <w:pPr>
        <w:keepNext/>
        <w:spacing w:line="276" w:lineRule="auto"/>
        <w:ind w:left="284" w:hanging="360"/>
      </w:pPr>
      <w:r>
        <w:drawing>
          <wp:inline distT="0" distB="0" distL="0" distR="0">
            <wp:extent cx="5580380" cy="6240780"/>
            <wp:effectExtent l="0" t="0" r="1270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80380" cy="6240780"/>
                    </a:xfrm>
                    <a:prstGeom prst="rect">
                      <a:avLst/>
                    </a:prstGeom>
                    <a:noFill/>
                    <a:ln>
                      <a:noFill/>
                    </a:ln>
                  </pic:spPr>
                </pic:pic>
              </a:graphicData>
            </a:graphic>
          </wp:inline>
        </w:drawing>
      </w:r>
    </w:p>
    <w:p>
      <w:pPr>
        <w:pStyle w:val="14"/>
        <w:ind w:left="0" w:leftChars="0" w:firstLine="0" w:firstLineChars="0"/>
        <w:jc w:val="both"/>
        <w:rPr>
          <w:szCs w:val="26"/>
        </w:rPr>
      </w:pPr>
      <w:bookmarkStart w:id="87" w:name="_Toc89543153"/>
      <w:r>
        <w:rPr>
          <w:rFonts w:hint="default"/>
          <w:lang w:val="en-US"/>
        </w:rPr>
        <w:t>S</w:t>
      </w:r>
      <w:r>
        <w:t>equence diagram đăng nhập</w:t>
      </w:r>
      <w:bookmarkEnd w:id="87"/>
    </w:p>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pPr>
      <w:r>
        <w:drawing>
          <wp:inline distT="0" distB="0" distL="0" distR="0">
            <wp:extent cx="5580380" cy="6514465"/>
            <wp:effectExtent l="0" t="0" r="1270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80380" cy="6515080"/>
                    </a:xfrm>
                    <a:prstGeom prst="rect">
                      <a:avLst/>
                    </a:prstGeom>
                    <a:noFill/>
                    <a:ln>
                      <a:noFill/>
                    </a:ln>
                  </pic:spPr>
                </pic:pic>
              </a:graphicData>
            </a:graphic>
          </wp:inline>
        </w:drawing>
      </w:r>
    </w:p>
    <w:p>
      <w:pPr>
        <w:pStyle w:val="5"/>
        <w:rPr>
          <w:rFonts w:hint="default"/>
          <w:b/>
          <w:bCs/>
          <w:lang w:val="en-US"/>
        </w:rPr>
      </w:pPr>
      <w:bookmarkStart w:id="88" w:name="_Toc27074"/>
      <w:bookmarkStart w:id="89" w:name="_Toc1682"/>
      <w:r>
        <w:rPr>
          <w:rFonts w:hint="default"/>
          <w:b/>
          <w:bCs/>
          <w:lang w:val="en-US"/>
        </w:rPr>
        <w:t>Quên Mật Khẩu</w:t>
      </w:r>
      <w:bookmarkEnd w:id="88"/>
      <w:bookmarkEnd w:id="89"/>
    </w:p>
    <w:tbl>
      <w:tblPr>
        <w:tblStyle w:val="12"/>
        <w:tblW w:w="921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lang w:val="vi-VN"/>
              </w:rPr>
            </w:pPr>
            <w:r>
              <w:rPr>
                <w:b/>
                <w:bCs/>
                <w:szCs w:val="26"/>
              </w:rPr>
              <w:t>Tên use case</w:t>
            </w:r>
            <w:r>
              <w:rPr>
                <w:szCs w:val="26"/>
              </w:rPr>
              <w:t>:</w:t>
            </w:r>
            <w:r>
              <w:rPr>
                <w:iCs/>
                <w:szCs w:val="26"/>
              </w:rPr>
              <w:t xml:space="preserve"> UC03_</w:t>
            </w:r>
            <w:r>
              <w:rPr>
                <w:szCs w:val="26"/>
              </w:rPr>
              <w:t xml:space="preserve"> Quên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Mô tả sơ lược</w:t>
            </w:r>
            <w:r>
              <w:rPr>
                <w:szCs w:val="26"/>
              </w:rPr>
              <w:t>: Người dùng lấy lại mật khẩu đã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phụ</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 xml:space="preserve">Tiền điều kiện (Pre-condition): </w:t>
            </w:r>
            <w:r>
              <w:rPr>
                <w:szCs w:val="26"/>
              </w:rPr>
              <w:t>Người dùng đã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214"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Hậu điều kiện (Post-condition):</w:t>
            </w:r>
            <w:r>
              <w:rPr>
                <w:szCs w:val="26"/>
              </w:rPr>
              <w:t xml:space="preserve"> Người dùng lấy lại được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Actor</w:t>
            </w:r>
          </w:p>
        </w:tc>
        <w:tc>
          <w:tcPr>
            <w:tcW w:w="4826"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Người dùng chọn chức năng quên mật khẩu.</w:t>
            </w:r>
          </w:p>
        </w:tc>
        <w:tc>
          <w:tcPr>
            <w:tcW w:w="4826"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Hiển thị giao diện lấy lại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Người dùng nhập email/sdt và bấm xác nhận</w:t>
            </w:r>
          </w:p>
        </w:tc>
        <w:tc>
          <w:tcPr>
            <w:tcW w:w="4826"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Hệ thống kiểm tra tài khoản đã tồn tại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ind w:left="432"/>
              <w:rPr>
                <w:szCs w:val="26"/>
              </w:rPr>
            </w:pPr>
          </w:p>
        </w:tc>
        <w:tc>
          <w:tcPr>
            <w:tcW w:w="4826"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Hệ thống hiển thị giao diện nhập mật khẩu mới và gửi mã OTP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Người dùng nhập mật khẩu mới và nhập mã OTP</w:t>
            </w:r>
          </w:p>
        </w:tc>
        <w:tc>
          <w:tcPr>
            <w:tcW w:w="4826"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Hệ thống kiểm tra OTP và mật khẩu mới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spacing w:line="276" w:lineRule="auto"/>
              <w:ind w:left="432"/>
              <w:rPr>
                <w:szCs w:val="26"/>
              </w:rPr>
            </w:pPr>
          </w:p>
        </w:tc>
        <w:tc>
          <w:tcPr>
            <w:tcW w:w="4826" w:type="dxa"/>
            <w:tcBorders>
              <w:top w:val="single" w:color="auto" w:sz="4" w:space="0"/>
              <w:left w:val="single" w:color="auto" w:sz="4" w:space="0"/>
              <w:bottom w:val="single" w:color="auto" w:sz="4" w:space="0"/>
              <w:right w:val="single" w:color="auto" w:sz="4" w:space="0"/>
            </w:tcBorders>
          </w:tcPr>
          <w:p>
            <w:pPr>
              <w:pStyle w:val="49"/>
              <w:widowControl w:val="0"/>
              <w:numPr>
                <w:ilvl w:val="0"/>
                <w:numId w:val="33"/>
              </w:numPr>
              <w:spacing w:line="276" w:lineRule="auto"/>
              <w:ind w:left="432"/>
              <w:rPr>
                <w:szCs w:val="26"/>
              </w:rPr>
            </w:pPr>
            <w:r>
              <w:rPr>
                <w:szCs w:val="26"/>
              </w:rPr>
              <w:t>Hệ thống xác nhận đổi mật khẩu thành công và quay về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214"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4"/>
              <w:rPr>
                <w:szCs w:val="26"/>
              </w:rPr>
            </w:pPr>
          </w:p>
        </w:tc>
        <w:tc>
          <w:tcPr>
            <w:tcW w:w="4826" w:type="dxa"/>
            <w:tcBorders>
              <w:top w:val="single" w:color="auto" w:sz="4" w:space="0"/>
              <w:left w:val="single" w:color="auto" w:sz="4" w:space="0"/>
              <w:bottom w:val="single" w:color="auto" w:sz="4" w:space="0"/>
              <w:right w:val="single" w:color="auto" w:sz="4" w:space="0"/>
            </w:tcBorders>
          </w:tcPr>
          <w:p>
            <w:pPr>
              <w:spacing w:line="276" w:lineRule="auto"/>
              <w:ind w:firstLine="0"/>
              <w:rPr>
                <w:szCs w:val="26"/>
              </w:rPr>
            </w:pPr>
            <w:r>
              <w:rPr>
                <w:szCs w:val="26"/>
              </w:rPr>
              <w:t>4.1.  Hệ thống thông báo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c>
          <w:tcPr>
            <w:tcW w:w="4826" w:type="dxa"/>
            <w:tcBorders>
              <w:top w:val="single" w:color="auto" w:sz="4" w:space="0"/>
              <w:left w:val="single" w:color="auto" w:sz="4" w:space="0"/>
              <w:bottom w:val="single" w:color="auto" w:sz="4" w:space="0"/>
              <w:right w:val="single" w:color="auto" w:sz="4" w:space="0"/>
            </w:tcBorders>
          </w:tcPr>
          <w:p>
            <w:pPr>
              <w:keepNext/>
              <w:spacing w:line="276" w:lineRule="auto"/>
              <w:ind w:firstLine="0"/>
              <w:rPr>
                <w:szCs w:val="26"/>
              </w:rPr>
            </w:pPr>
            <w:r>
              <w:rPr>
                <w:szCs w:val="26"/>
              </w:rPr>
              <w:t>4.2. Hệ thống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pStyle w:val="49"/>
              <w:spacing w:line="276" w:lineRule="auto"/>
              <w:ind w:left="0"/>
              <w:rPr>
                <w:szCs w:val="26"/>
              </w:rPr>
            </w:pPr>
          </w:p>
        </w:tc>
        <w:tc>
          <w:tcPr>
            <w:tcW w:w="4826" w:type="dxa"/>
            <w:tcBorders>
              <w:top w:val="single" w:color="auto" w:sz="4" w:space="0"/>
              <w:left w:val="single" w:color="auto" w:sz="4" w:space="0"/>
              <w:bottom w:val="single" w:color="auto" w:sz="4" w:space="0"/>
              <w:right w:val="single" w:color="auto" w:sz="4" w:space="0"/>
            </w:tcBorders>
          </w:tcPr>
          <w:p>
            <w:pPr>
              <w:pStyle w:val="49"/>
              <w:keepNext/>
              <w:numPr>
                <w:ilvl w:val="1"/>
                <w:numId w:val="34"/>
              </w:numPr>
              <w:spacing w:line="276" w:lineRule="auto"/>
              <w:rPr>
                <w:szCs w:val="26"/>
              </w:rPr>
            </w:pPr>
            <w:r>
              <w:rPr>
                <w:szCs w:val="26"/>
              </w:rPr>
              <w:t>Hệ thống thông báo mật khẩu không hợp lệ hoặc mã OTP sai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pStyle w:val="49"/>
              <w:spacing w:line="276" w:lineRule="auto"/>
              <w:ind w:left="0"/>
              <w:rPr>
                <w:szCs w:val="26"/>
              </w:rPr>
            </w:pPr>
          </w:p>
        </w:tc>
        <w:tc>
          <w:tcPr>
            <w:tcW w:w="4826" w:type="dxa"/>
            <w:tcBorders>
              <w:top w:val="single" w:color="auto" w:sz="4" w:space="0"/>
              <w:left w:val="single" w:color="auto" w:sz="4" w:space="0"/>
              <w:bottom w:val="single" w:color="auto" w:sz="4" w:space="0"/>
              <w:right w:val="single" w:color="auto" w:sz="4" w:space="0"/>
            </w:tcBorders>
          </w:tcPr>
          <w:p>
            <w:pPr>
              <w:keepNext/>
              <w:spacing w:before="120" w:after="120" w:line="276" w:lineRule="auto"/>
              <w:ind w:firstLine="0"/>
              <w:rPr>
                <w:szCs w:val="26"/>
              </w:rPr>
            </w:pPr>
            <w:r>
              <w:rPr>
                <w:szCs w:val="26"/>
              </w:rPr>
              <w:t>7.2 Hệ thống quay lại bước 6</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 xml:space="preserve">Activity diagram </w:t>
      </w:r>
      <w:r>
        <w:rPr>
          <w:rFonts w:hint="default"/>
          <w:lang w:val="en-US"/>
        </w:rPr>
        <w:t>q</w:t>
      </w:r>
      <w:r>
        <w:rPr>
          <w:szCs w:val="26"/>
        </w:rPr>
        <w:t>uên mật khẩu</w:t>
      </w:r>
    </w:p>
    <w:p>
      <w:pPr>
        <w:ind w:left="0" w:leftChars="0" w:firstLine="0" w:firstLineChars="0"/>
        <w:rPr>
          <w:rFonts w:hint="default"/>
          <w:lang w:val="en-US"/>
        </w:rPr>
      </w:pPr>
      <w:r>
        <w:drawing>
          <wp:inline distT="0" distB="0" distL="0" distR="0">
            <wp:extent cx="5580380" cy="5858510"/>
            <wp:effectExtent l="0" t="0" r="12700" b="889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pic:cNvPicPr>
                  </pic:nvPicPr>
                  <pic:blipFill>
                    <a:blip r:embed="rId31"/>
                    <a:stretch>
                      <a:fillRect/>
                    </a:stretch>
                  </pic:blipFill>
                  <pic:spPr>
                    <a:xfrm>
                      <a:off x="0" y="0"/>
                      <a:ext cx="5580380" cy="5858981"/>
                    </a:xfrm>
                    <a:prstGeom prst="rect">
                      <a:avLst/>
                    </a:prstGeom>
                  </pic:spPr>
                </pic:pic>
              </a:graphicData>
            </a:graphic>
          </wp:inline>
        </w:drawing>
      </w:r>
    </w:p>
    <w:p>
      <w:pPr>
        <w:ind w:left="0" w:leftChars="0" w:firstLine="0" w:firstLineChars="0"/>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pStyle w:val="5"/>
        <w:rPr>
          <w:rFonts w:hint="default"/>
          <w:b/>
          <w:bCs/>
          <w:lang w:val="en-US"/>
        </w:rPr>
      </w:pPr>
      <w:bookmarkStart w:id="90" w:name="_Toc32432"/>
      <w:bookmarkStart w:id="91" w:name="_Toc8332"/>
      <w:r>
        <w:rPr>
          <w:rFonts w:hint="default"/>
          <w:b/>
          <w:bCs/>
          <w:lang w:val="en-US"/>
        </w:rPr>
        <w:t>Cập Nhập thông tin tài khoản</w:t>
      </w:r>
      <w:bookmarkEnd w:id="90"/>
      <w:bookmarkEnd w:id="91"/>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8"/>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lang w:val="vi-VN"/>
              </w:rPr>
            </w:pPr>
            <w:r>
              <w:rPr>
                <w:b/>
                <w:bCs/>
                <w:szCs w:val="26"/>
              </w:rPr>
              <w:t>Tên use case</w:t>
            </w:r>
            <w:r>
              <w:rPr>
                <w:szCs w:val="26"/>
              </w:rPr>
              <w:t xml:space="preserve">: </w:t>
            </w:r>
            <w:r>
              <w:rPr>
                <w:iCs/>
                <w:szCs w:val="26"/>
              </w:rPr>
              <w:t>UC04_</w:t>
            </w:r>
            <w:r>
              <w:rPr>
                <w:szCs w:val="26"/>
              </w:rPr>
              <w:t>Cập Nhập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Mô tả sơ lược</w:t>
            </w:r>
            <w:r>
              <w:rPr>
                <w:szCs w:val="26"/>
              </w:rPr>
              <w:t>: Giúp người cập nhập thông tin của người dùng trong hệ thông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Actor phụ</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 xml:space="preserve">Tiền điều kiện (Pre-condition): </w:t>
            </w:r>
            <w:r>
              <w:rPr>
                <w:szCs w:val="26"/>
              </w:rPr>
              <w:t>Người dùng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9356" w:type="dxa"/>
            <w:gridSpan w:val="2"/>
            <w:tcBorders>
              <w:top w:val="single" w:color="auto" w:sz="4" w:space="0"/>
              <w:left w:val="single" w:color="auto" w:sz="4" w:space="0"/>
              <w:bottom w:val="single" w:color="auto" w:sz="4" w:space="0"/>
              <w:right w:val="single" w:color="auto" w:sz="4" w:space="0"/>
            </w:tcBorders>
          </w:tcPr>
          <w:p>
            <w:pPr>
              <w:pStyle w:val="49"/>
              <w:widowControl w:val="0"/>
              <w:numPr>
                <w:ilvl w:val="0"/>
                <w:numId w:val="30"/>
              </w:numPr>
              <w:spacing w:line="276" w:lineRule="auto"/>
              <w:ind w:left="205" w:hanging="215"/>
              <w:rPr>
                <w:szCs w:val="26"/>
              </w:rPr>
            </w:pPr>
            <w:r>
              <w:rPr>
                <w:b/>
                <w:bCs/>
                <w:szCs w:val="26"/>
              </w:rPr>
              <w:t>Hậu điều kiện (Post-condition):</w:t>
            </w:r>
            <w:r>
              <w:rPr>
                <w:szCs w:val="26"/>
              </w:rPr>
              <w:t xml:space="preserve"> Thông tin người dùng được cập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Actor</w:t>
            </w:r>
          </w:p>
        </w:tc>
        <w:tc>
          <w:tcPr>
            <w:tcW w:w="4968" w:type="dxa"/>
            <w:tcBorders>
              <w:top w:val="single" w:color="auto" w:sz="4" w:space="0"/>
              <w:left w:val="single" w:color="auto" w:sz="4" w:space="0"/>
              <w:bottom w:val="single" w:color="auto" w:sz="4" w:space="0"/>
              <w:right w:val="single" w:color="auto" w:sz="4" w:space="0"/>
            </w:tcBorders>
          </w:tcPr>
          <w:p>
            <w:pPr>
              <w:spacing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Người dùng chọn chức năng cập nhật thông tin</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Hệ thống hiển thị giao diện quản lí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Người dùng nhập thông tin tài khoản cần thay đổi (avatar nếu có)</w:t>
            </w:r>
          </w:p>
        </w:tc>
        <w:tc>
          <w:tcPr>
            <w:tcW w:w="4968"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Người dùng nhấn cập nhật</w:t>
            </w: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Hệ thống kiểm tra thông tin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4388" w:type="dxa"/>
            <w:tcBorders>
              <w:top w:val="single" w:color="auto" w:sz="4" w:space="0"/>
              <w:left w:val="single" w:color="auto" w:sz="4" w:space="0"/>
              <w:bottom w:val="single" w:color="auto" w:sz="4" w:space="0"/>
              <w:right w:val="single" w:color="auto" w:sz="4" w:space="0"/>
            </w:tcBorders>
          </w:tcPr>
          <w:p>
            <w:pPr>
              <w:widowControl w:val="0"/>
              <w:spacing w:line="276" w:lineRule="auto"/>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widowControl w:val="0"/>
              <w:numPr>
                <w:ilvl w:val="0"/>
                <w:numId w:val="35"/>
              </w:numPr>
              <w:spacing w:line="276" w:lineRule="auto"/>
              <w:rPr>
                <w:szCs w:val="26"/>
              </w:rPr>
            </w:pPr>
            <w:r>
              <w:rPr>
                <w:szCs w:val="26"/>
              </w:rPr>
              <w:t>Thông báo cập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9356" w:type="dxa"/>
            <w:gridSpan w:val="2"/>
            <w:tcBorders>
              <w:top w:val="single" w:color="auto" w:sz="4" w:space="0"/>
              <w:left w:val="single" w:color="auto" w:sz="4" w:space="0"/>
              <w:bottom w:val="single" w:color="auto" w:sz="4" w:space="0"/>
              <w:right w:val="single" w:color="auto" w:sz="4" w:space="0"/>
            </w:tcBorders>
            <w:shd w:val="clear" w:color="auto" w:fill="D0CECE"/>
          </w:tcPr>
          <w:p>
            <w:pPr>
              <w:pStyle w:val="49"/>
              <w:widowControl w:val="0"/>
              <w:numPr>
                <w:ilvl w:val="0"/>
                <w:numId w:val="30"/>
              </w:numPr>
              <w:spacing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ind w:left="-14"/>
              <w:rPr>
                <w:szCs w:val="26"/>
              </w:rPr>
            </w:pPr>
          </w:p>
        </w:tc>
        <w:tc>
          <w:tcPr>
            <w:tcW w:w="4968" w:type="dxa"/>
            <w:tcBorders>
              <w:top w:val="single" w:color="auto" w:sz="4" w:space="0"/>
              <w:left w:val="single" w:color="auto" w:sz="4" w:space="0"/>
              <w:bottom w:val="single" w:color="auto" w:sz="4" w:space="0"/>
              <w:right w:val="single" w:color="auto" w:sz="4" w:space="0"/>
            </w:tcBorders>
          </w:tcPr>
          <w:p>
            <w:pPr>
              <w:pStyle w:val="49"/>
              <w:spacing w:line="276" w:lineRule="auto"/>
              <w:ind w:left="0" w:firstLine="0"/>
              <w:rPr>
                <w:szCs w:val="26"/>
              </w:rPr>
            </w:pPr>
            <w:r>
              <w:rPr>
                <w:szCs w:val="26"/>
              </w:rPr>
              <w:t>5.1.  Hệ thống thông báo thông tin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4388" w:type="dxa"/>
            <w:tcBorders>
              <w:top w:val="single" w:color="auto" w:sz="4" w:space="0"/>
              <w:left w:val="single" w:color="auto" w:sz="4" w:space="0"/>
              <w:bottom w:val="single" w:color="auto" w:sz="4" w:space="0"/>
              <w:right w:val="single" w:color="auto" w:sz="4" w:space="0"/>
            </w:tcBorders>
          </w:tcPr>
          <w:p>
            <w:pPr>
              <w:spacing w:line="276" w:lineRule="auto"/>
              <w:rPr>
                <w:szCs w:val="26"/>
              </w:rPr>
            </w:pPr>
          </w:p>
        </w:tc>
        <w:tc>
          <w:tcPr>
            <w:tcW w:w="4968" w:type="dxa"/>
            <w:tcBorders>
              <w:top w:val="single" w:color="auto" w:sz="4" w:space="0"/>
              <w:left w:val="single" w:color="auto" w:sz="4" w:space="0"/>
              <w:bottom w:val="single" w:color="auto" w:sz="4" w:space="0"/>
              <w:right w:val="single" w:color="auto" w:sz="4" w:space="0"/>
            </w:tcBorders>
          </w:tcPr>
          <w:p>
            <w:pPr>
              <w:keepNext/>
              <w:spacing w:line="276" w:lineRule="auto"/>
              <w:ind w:firstLine="0"/>
              <w:rPr>
                <w:szCs w:val="26"/>
              </w:rPr>
            </w:pPr>
            <w:r>
              <w:rPr>
                <w:szCs w:val="26"/>
              </w:rPr>
              <w:t>5.2.  Hệ thống quay lại bước 3</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 xml:space="preserve">Activity diagram </w:t>
      </w:r>
      <w:r>
        <w:rPr>
          <w:szCs w:val="26"/>
        </w:rPr>
        <w:t>Cập Nhập Thông Tin Người Dùng</w:t>
      </w:r>
    </w:p>
    <w:p>
      <w:pPr>
        <w:ind w:left="0" w:leftChars="0" w:firstLine="0" w:firstLineChars="0"/>
        <w:rPr>
          <w:rFonts w:hint="default"/>
          <w:lang w:val="en-US"/>
        </w:rPr>
      </w:pPr>
      <w:r>
        <w:drawing>
          <wp:inline distT="0" distB="0" distL="0" distR="0">
            <wp:extent cx="5580380" cy="4650105"/>
            <wp:effectExtent l="0" t="0" r="12700"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80380" cy="4650317"/>
                    </a:xfrm>
                    <a:prstGeom prst="rect">
                      <a:avLst/>
                    </a:prstGeom>
                    <a:noFill/>
                    <a:ln>
                      <a:noFill/>
                    </a:ln>
                  </pic:spPr>
                </pic:pic>
              </a:graphicData>
            </a:graphic>
          </wp:inline>
        </w:drawing>
      </w:r>
    </w:p>
    <w:p>
      <w:pPr>
        <w:keepNext/>
        <w:spacing w:line="276" w:lineRule="auto"/>
        <w:ind w:left="284" w:hanging="360"/>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pStyle w:val="5"/>
      </w:pPr>
      <w:bookmarkStart w:id="92" w:name="_Toc25"/>
      <w:bookmarkStart w:id="93" w:name="_Toc8273"/>
      <w:r>
        <w:rPr>
          <w:rFonts w:hint="default"/>
          <w:b/>
          <w:bCs/>
          <w:lang w:val="en-US"/>
        </w:rPr>
        <w:t>Đổi mật khẩu</w:t>
      </w:r>
      <w:bookmarkEnd w:id="92"/>
      <w:bookmarkEnd w:id="93"/>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9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Tên use case: </w:t>
            </w:r>
            <w:r>
              <w:rPr>
                <w:iCs/>
                <w:szCs w:val="26"/>
              </w:rPr>
              <w:t>UC05_</w:t>
            </w:r>
            <w:r>
              <w:rPr>
                <w:bCs/>
                <w:color w:val="000000"/>
                <w:szCs w:val="26"/>
              </w:rPr>
              <w:t>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Mô tả sơ lược: </w:t>
            </w:r>
            <w:r>
              <w:rPr>
                <w:bCs/>
                <w:color w:val="000000"/>
                <w:szCs w:val="26"/>
              </w:rPr>
              <w:t>Đổi mật khẩu cho tài khoản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Actor chính: </w:t>
            </w:r>
            <w:r>
              <w:rPr>
                <w:bCs/>
                <w:color w:val="000000"/>
                <w:szCs w:val="26"/>
              </w:rPr>
              <w:t>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Actor phụ: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Tiền điều kiện (Pre-condition): </w:t>
            </w:r>
            <w:r>
              <w:rPr>
                <w:bCs/>
                <w:color w:val="000000"/>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Hậu điều kiện (Post-condition): </w:t>
            </w:r>
            <w:r>
              <w:rPr>
                <w:bCs/>
                <w:color w:val="000000"/>
                <w:szCs w:val="26"/>
              </w:rPr>
              <w:t>Mật khẩu của người dùng được thay đổi và lưu lại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Borders>
              <w:top w:val="single" w:color="000000" w:sz="4" w:space="0"/>
              <w:left w:val="single" w:color="000000" w:sz="4" w:space="0"/>
              <w:bottom w:val="single" w:color="000000" w:sz="4" w:space="0"/>
              <w:right w:val="single" w:color="000000" w:sz="4" w:space="0"/>
            </w:tcBorders>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b/>
                <w:szCs w:val="26"/>
              </w:rPr>
            </w:pPr>
            <w:r>
              <w:rPr>
                <w:b/>
                <w:szCs w:val="26"/>
              </w:rPr>
              <w:t>Actor</w:t>
            </w:r>
          </w:p>
        </w:tc>
        <w:tc>
          <w:tcPr>
            <w:tcW w:w="4968" w:type="dxa"/>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widowControl w:val="0"/>
              <w:numPr>
                <w:ilvl w:val="0"/>
                <w:numId w:val="37"/>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Người dùng nhấn nút đổi mật khẩu.</w:t>
            </w:r>
          </w:p>
        </w:tc>
        <w:tc>
          <w:tcPr>
            <w:tcW w:w="4968" w:type="dxa"/>
          </w:tcPr>
          <w:p>
            <w:pPr>
              <w:widowControl w:val="0"/>
              <w:numPr>
                <w:ilvl w:val="0"/>
                <w:numId w:val="37"/>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hiển thị giao diện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widowControl w:val="0"/>
              <w:numPr>
                <w:ilvl w:val="0"/>
                <w:numId w:val="37"/>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Nhập thông tin vào trường mật khẩu hiện tại, mật khẩu mới và xác nhận mật khẩu mới</w:t>
            </w:r>
          </w:p>
        </w:tc>
        <w:tc>
          <w:tcPr>
            <w:tcW w:w="4968" w:type="dxa"/>
          </w:tcPr>
          <w:p>
            <w:pPr>
              <w:widowControl w:val="0"/>
              <w:numPr>
                <w:ilvl w:val="0"/>
                <w:numId w:val="37"/>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Kiểm tra các trường vừa nhập có hợp lệ hay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spacing w:line="276" w:lineRule="auto"/>
              <w:ind w:left="-14"/>
              <w:rPr>
                <w:szCs w:val="26"/>
              </w:rPr>
            </w:pPr>
          </w:p>
        </w:tc>
        <w:tc>
          <w:tcPr>
            <w:tcW w:w="4968" w:type="dxa"/>
          </w:tcPr>
          <w:p>
            <w:pPr>
              <w:pBdr>
                <w:top w:val="none" w:color="auto" w:sz="0" w:space="0"/>
                <w:left w:val="none" w:color="auto" w:sz="0" w:space="0"/>
                <w:bottom w:val="none" w:color="auto" w:sz="0" w:space="0"/>
                <w:right w:val="none" w:color="auto" w:sz="0" w:space="0"/>
                <w:between w:val="none" w:color="auto" w:sz="0" w:space="0"/>
              </w:pBdr>
              <w:spacing w:line="276" w:lineRule="auto"/>
              <w:ind w:firstLine="0"/>
              <w:rPr>
                <w:color w:val="000000"/>
                <w:szCs w:val="26"/>
              </w:rPr>
            </w:pPr>
            <w:r>
              <w:rPr>
                <w:color w:val="000000"/>
                <w:szCs w:val="26"/>
              </w:rPr>
              <w:t>4.1 Trường mật khẩu cũ không đúng hoặc hai trường mật khẩu mới không hợp lệ sẽ hiện thông báo không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4388" w:type="dxa"/>
          </w:tcPr>
          <w:p>
            <w:p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p>
        </w:tc>
        <w:tc>
          <w:tcPr>
            <w:tcW w:w="4968" w:type="dxa"/>
          </w:tcPr>
          <w:p>
            <w:pPr>
              <w:pBdr>
                <w:top w:val="none" w:color="auto" w:sz="0" w:space="0"/>
                <w:left w:val="none" w:color="auto" w:sz="0" w:space="0"/>
                <w:bottom w:val="none" w:color="auto" w:sz="0" w:space="0"/>
                <w:right w:val="none" w:color="auto" w:sz="0" w:space="0"/>
                <w:between w:val="none" w:color="auto" w:sz="0" w:space="0"/>
              </w:pBdr>
              <w:spacing w:line="276" w:lineRule="auto"/>
              <w:ind w:firstLine="0"/>
              <w:rPr>
                <w:color w:val="000000"/>
                <w:szCs w:val="26"/>
              </w:rPr>
            </w:pPr>
            <w:r>
              <w:rPr>
                <w:color w:val="000000"/>
                <w:szCs w:val="26"/>
              </w:rPr>
              <w:t>4.2 Hệ thống kiểm tra trường mật khẩu cũ đúng và hai trường còn lại hợp lệ thì sẽ thông báo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
      <w:pPr>
        <w:pStyle w:val="14"/>
        <w:ind w:left="0" w:leftChars="0" w:firstLine="0" w:firstLineChars="0"/>
        <w:jc w:val="both"/>
      </w:pPr>
    </w:p>
    <w:p>
      <w:pPr>
        <w:pStyle w:val="14"/>
        <w:ind w:left="0" w:leftChars="0" w:firstLine="0" w:firstLineChars="0"/>
        <w:jc w:val="both"/>
        <w:rPr>
          <w:rFonts w:hint="default"/>
          <w:lang w:val="en-US"/>
        </w:rPr>
      </w:pPr>
      <w:r>
        <w:t xml:space="preserve">Activity diagram </w:t>
      </w:r>
      <w:r>
        <w:rPr>
          <w:lang w:val="en-US"/>
        </w:rPr>
        <w:t>đ</w:t>
      </w:r>
      <w:r>
        <w:rPr>
          <w:bCs/>
          <w:color w:val="000000"/>
          <w:szCs w:val="26"/>
        </w:rPr>
        <w:t>ổi mật khẩu</w:t>
      </w:r>
    </w:p>
    <w:p>
      <w:pPr>
        <w:keepNext/>
        <w:spacing w:line="276" w:lineRule="auto"/>
        <w:ind w:left="284" w:hanging="360"/>
      </w:pPr>
      <w:r>
        <w:rPr>
          <w:szCs w:val="26"/>
        </w:rPr>
        <w:drawing>
          <wp:anchor distT="0" distB="0" distL="114300" distR="114300" simplePos="0" relativeHeight="251662336" behindDoc="0" locked="0" layoutInCell="1" allowOverlap="1">
            <wp:simplePos x="0" y="0"/>
            <wp:positionH relativeFrom="column">
              <wp:posOffset>-241300</wp:posOffset>
            </wp:positionH>
            <wp:positionV relativeFrom="paragraph">
              <wp:posOffset>0</wp:posOffset>
            </wp:positionV>
            <wp:extent cx="5939790" cy="3554730"/>
            <wp:effectExtent l="0" t="0" r="3810" b="1143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39790" cy="3554730"/>
                    </a:xfrm>
                    <a:prstGeom prst="rect">
                      <a:avLst/>
                    </a:prstGeom>
                  </pic:spPr>
                </pic:pic>
              </a:graphicData>
            </a:graphic>
          </wp:anchor>
        </w:drawing>
      </w: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pStyle w:val="5"/>
      </w:pPr>
      <w:bookmarkStart w:id="94" w:name="_Toc24945"/>
      <w:bookmarkStart w:id="95" w:name="_Toc25429"/>
      <w:r>
        <w:rPr>
          <w:rFonts w:hint="default"/>
          <w:b/>
          <w:bCs/>
          <w:lang w:val="en-US"/>
        </w:rPr>
        <w:t>Tìm người dùng</w:t>
      </w:r>
      <w:bookmarkEnd w:id="94"/>
      <w:bookmarkEnd w:id="9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86"/>
        <w:gridCol w:w="4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UC06_Tìm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sử dụng tìm một người dùng khác thông qua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Người dùng chọn vào biểu tượng “thêm bạn” ở màn hình chính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Hệ thống hiển thị Modal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 xml:space="preserve">Người dùng nhập số điện thoại của người dùng mà mình muốn tìm kiếm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Người dùng bấm nút tìm kiếm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Hệ thống kiểm tra tính hợp lệ của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Hệ thống gửi yêu cầu tìm kiếm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0"/>
              </w:numPr>
              <w:spacing w:before="100" w:beforeAutospacing="1" w:after="100" w:afterAutospacing="1" w:line="276" w:lineRule="auto"/>
              <w:rPr>
                <w:szCs w:val="26"/>
              </w:rPr>
            </w:pPr>
            <w:r>
              <w:rPr>
                <w:szCs w:val="26"/>
              </w:rPr>
              <w:t>Hệ thống nhận kết quả trả về và hiển thị thông tin người dùng tìm được lên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Hệ thống thông báo số điện thoại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5.2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
    <w:p/>
    <w:p/>
    <w:p/>
    <w:p/>
    <w:p/>
    <w:p/>
    <w:p/>
    <w:p/>
    <w:p/>
    <w:p/>
    <w:p/>
    <w:p>
      <w:pPr>
        <w:ind w:left="0" w:leftChars="0" w:firstLine="0" w:firstLineChars="0"/>
        <w:rPr>
          <w:rFonts w:hint="default"/>
          <w:lang w:val="en-US"/>
        </w:rPr>
      </w:pPr>
    </w:p>
    <w:p>
      <w:pPr>
        <w:pStyle w:val="14"/>
        <w:ind w:left="0" w:leftChars="0" w:firstLine="0" w:firstLineChars="0"/>
        <w:jc w:val="both"/>
      </w:pPr>
    </w:p>
    <w:p>
      <w:pPr>
        <w:pStyle w:val="14"/>
        <w:ind w:left="0" w:leftChars="0" w:firstLine="0" w:firstLineChars="0"/>
        <w:jc w:val="both"/>
      </w:pPr>
      <w:r>
        <w:t xml:space="preserve">Activity diagram </w:t>
      </w:r>
      <w:r>
        <w:rPr>
          <w:rFonts w:hint="default"/>
          <w:lang w:val="en-US"/>
        </w:rPr>
        <w:t>t</w:t>
      </w:r>
      <w:r>
        <w:rPr>
          <w:iCs/>
          <w:szCs w:val="26"/>
        </w:rPr>
        <w:t>ìm người dùng</w:t>
      </w:r>
    </w:p>
    <w:p>
      <w:r>
        <w:br w:type="page"/>
      </w:r>
    </w:p>
    <w:p>
      <w:r>
        <w:rPr>
          <w:szCs w:val="26"/>
        </w:rPr>
        <w:drawing>
          <wp:anchor distT="0" distB="0" distL="114300" distR="114300" simplePos="0" relativeHeight="251663360" behindDoc="0" locked="0" layoutInCell="1" allowOverlap="1">
            <wp:simplePos x="0" y="0"/>
            <wp:positionH relativeFrom="column">
              <wp:posOffset>-361315</wp:posOffset>
            </wp:positionH>
            <wp:positionV relativeFrom="paragraph">
              <wp:posOffset>0</wp:posOffset>
            </wp:positionV>
            <wp:extent cx="5939790" cy="7726680"/>
            <wp:effectExtent l="0" t="0" r="381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7726680"/>
                    </a:xfrm>
                    <a:prstGeom prst="rect">
                      <a:avLst/>
                    </a:prstGeom>
                    <a:noFill/>
                    <a:ln>
                      <a:noFill/>
                    </a:ln>
                  </pic:spPr>
                </pic:pic>
              </a:graphicData>
            </a:graphic>
          </wp:anchor>
        </w:drawing>
      </w:r>
    </w:p>
    <w:p>
      <w:pPr>
        <w:pStyle w:val="5"/>
        <w:rPr>
          <w:rFonts w:hint="default"/>
          <w:b/>
          <w:bCs/>
          <w:lang w:val="en-US"/>
        </w:rPr>
      </w:pPr>
      <w:bookmarkStart w:id="96" w:name="_Toc23069"/>
      <w:bookmarkStart w:id="97" w:name="_Toc4351"/>
      <w:r>
        <w:rPr>
          <w:iCs/>
          <w:szCs w:val="26"/>
        </w:rPr>
        <w:t>Cập nhật phân loại cho cuộc hội thoại</w:t>
      </w:r>
      <w:bookmarkEnd w:id="96"/>
      <w:bookmarkEnd w:id="9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97"/>
        <w:gridCol w:w="4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UC07_Cập nhật phân loại cho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phân loại cho các cuộc trò truyện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phân loại sẻ được lưu xuống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Luồng sự kiện chính (main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1"/>
              </w:numPr>
              <w:spacing w:before="100" w:beforeAutospacing="1" w:after="100" w:afterAutospacing="1" w:line="276" w:lineRule="auto"/>
              <w:rPr>
                <w:szCs w:val="26"/>
              </w:rPr>
            </w:pPr>
            <w:r>
              <w:rPr>
                <w:szCs w:val="26"/>
              </w:rPr>
              <w:t>Người dùng click chuột phải vào cuộc hội thoại mình muốn phân loại.</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1"/>
              </w:numPr>
              <w:spacing w:before="100" w:beforeAutospacing="1" w:after="100" w:afterAutospacing="1" w:line="276" w:lineRule="auto"/>
              <w:rPr>
                <w:szCs w:val="26"/>
              </w:rPr>
            </w:pPr>
            <w:r>
              <w:rPr>
                <w:szCs w:val="26"/>
              </w:rPr>
              <w:t>Hệ thống hiển thị thanh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1"/>
              </w:numPr>
              <w:spacing w:before="100" w:beforeAutospacing="1" w:after="100" w:afterAutospacing="1" w:line="276" w:lineRule="auto"/>
              <w:rPr>
                <w:szCs w:val="26"/>
              </w:rPr>
            </w:pPr>
            <w:r>
              <w:rPr>
                <w:szCs w:val="26"/>
              </w:rPr>
              <w:t>Người dùng chọn vào mục phân loại trên Menu và chọn phân loại mình muốn</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1"/>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1"/>
              </w:numPr>
              <w:spacing w:before="100" w:beforeAutospacing="1" w:after="100" w:afterAutospacing="1" w:line="276" w:lineRule="auto"/>
              <w:rPr>
                <w:szCs w:val="26"/>
              </w:rPr>
            </w:pPr>
            <w:r>
              <w:rPr>
                <w:szCs w:val="26"/>
              </w:rPr>
              <w:t>Hệ thống gắn tag màu theo phân loại mà bạn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rPr>
          <w:b/>
          <w:bCs w:val="0"/>
        </w:rPr>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 xml:space="preserve">Activity diagram </w:t>
      </w:r>
      <w:r>
        <w:rPr>
          <w:rFonts w:hint="default"/>
          <w:lang w:val="en-US"/>
        </w:rPr>
        <w:t>c</w:t>
      </w:r>
      <w:r>
        <w:rPr>
          <w:iCs/>
          <w:szCs w:val="26"/>
        </w:rPr>
        <w:t>ập nhật phân loại cho cuộc hội thoại</w:t>
      </w:r>
    </w:p>
    <w:p>
      <w:pPr>
        <w:keepNext/>
        <w:spacing w:line="276" w:lineRule="auto"/>
        <w:ind w:left="284" w:hanging="360"/>
      </w:pPr>
      <w:r>
        <w:drawing>
          <wp:inline distT="0" distB="0" distL="0" distR="0">
            <wp:extent cx="5580380" cy="62407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80380" cy="6240780"/>
                    </a:xfrm>
                    <a:prstGeom prst="rect">
                      <a:avLst/>
                    </a:prstGeom>
                    <a:noFill/>
                    <a:ln>
                      <a:noFill/>
                    </a:ln>
                  </pic:spPr>
                </pic:pic>
              </a:graphicData>
            </a:graphic>
          </wp:inline>
        </w:drawing>
      </w: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pStyle w:val="5"/>
        <w:rPr>
          <w:rFonts w:hint="default"/>
          <w:b/>
          <w:bCs/>
          <w:lang w:val="en-US"/>
        </w:rPr>
      </w:pPr>
      <w:bookmarkStart w:id="98" w:name="_Toc29106"/>
      <w:bookmarkStart w:id="99" w:name="_Toc10963"/>
      <w:r>
        <w:rPr>
          <w:rFonts w:hint="default"/>
          <w:b/>
          <w:bCs/>
          <w:lang w:val="en-US"/>
        </w:rPr>
        <w:t>Phân loại</w:t>
      </w:r>
      <w:bookmarkEnd w:id="98"/>
      <w:bookmarkEnd w:id="9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769"/>
        <w:gridCol w:w="5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UC08_Thêm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thêm một phân loại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phân loại mớ sẻ được lưu xuống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Người dùng bấm vào Icon “phân loại mới” ở mục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Hệ thống hiển thị Modal Quản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Người dùng bấm vào mục “Thêm phân loại mới”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Hệ thống hiển thị Modal Thêm Mới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Người dùng nhập tên thẻ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Hệ thống kiểm tra tên phân loại vừa nhập có bị trùng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Người dùng chọn màu của thẻ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Người dùng bấm vào nút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2"/>
              </w:numPr>
              <w:spacing w:before="100" w:beforeAutospacing="1" w:after="100" w:afterAutospacing="1" w:line="276" w:lineRule="auto"/>
              <w:rPr>
                <w:szCs w:val="26"/>
              </w:rPr>
            </w:pPr>
            <w:r>
              <w:rPr>
                <w:szCs w:val="26"/>
              </w:rPr>
              <w:t>Hệ thống thêm thẻ phân loại vừa nhập vào danh sách thẻ phân loại và cập nhật lại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
                <w:bCs/>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szCs w:val="26"/>
              </w:rPr>
            </w:pPr>
            <w:r>
              <w:rPr>
                <w:bCs/>
                <w:szCs w:val="26"/>
              </w:rPr>
              <w:t>6.1 Hệ thống thông báo tên phân loại trùng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
                <w:bCs/>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szCs w:val="26"/>
              </w:rPr>
            </w:pPr>
            <w:r>
              <w:rPr>
                <w:bCs/>
                <w:szCs w:val="26"/>
              </w:rPr>
              <w:t>6.2 Quay lại bước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rPr>
          <w:rFonts w:hint="default"/>
          <w:lang w:val="en-US"/>
        </w:rPr>
      </w:pPr>
      <w:r>
        <w:t xml:space="preserve">Activity diagram </w:t>
      </w:r>
      <w:r>
        <w:rPr>
          <w:rFonts w:hint="default"/>
          <w:lang w:val="en-US"/>
        </w:rPr>
        <w:t>phân loại</w:t>
      </w:r>
    </w:p>
    <w:p>
      <w:pPr>
        <w:rPr>
          <w:rFonts w:hint="default"/>
          <w:lang w:val="en-US"/>
        </w:rPr>
      </w:pPr>
      <w:r>
        <w:rPr>
          <w:rFonts w:hint="default"/>
          <w:lang w:val="en-US"/>
        </w:rPr>
        <w:br w:type="page"/>
      </w:r>
    </w:p>
    <w:p>
      <w:pPr>
        <w:rPr>
          <w:rFonts w:hint="default"/>
          <w:lang w:val="en-US"/>
        </w:rPr>
      </w:pPr>
      <w:r>
        <w:rPr>
          <w:szCs w:val="26"/>
        </w:rPr>
        <w:drawing>
          <wp:inline distT="0" distB="0" distL="0" distR="0">
            <wp:extent cx="4582160" cy="81457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582160" cy="8145780"/>
                    </a:xfrm>
                    <a:prstGeom prst="rect">
                      <a:avLst/>
                    </a:prstGeom>
                    <a:noFill/>
                    <a:ln>
                      <a:noFill/>
                    </a:ln>
                  </pic:spPr>
                </pic:pic>
              </a:graphicData>
            </a:graphic>
          </wp:inline>
        </w:drawing>
      </w:r>
    </w:p>
    <w:p>
      <w:pPr>
        <w:ind w:left="0" w:leftChars="0" w:firstLine="0" w:firstLineChars="0"/>
      </w:pPr>
    </w:p>
    <w:p>
      <w:pPr>
        <w:keepNext/>
        <w:spacing w:line="276" w:lineRule="auto"/>
        <w:ind w:left="0" w:leftChars="0" w:firstLine="0" w:firstLineChars="0"/>
        <w:rPr>
          <w:rFonts w:hint="default"/>
          <w:lang w:val="en-US"/>
        </w:rPr>
      </w:pPr>
    </w:p>
    <w:p>
      <w:pPr>
        <w:pStyle w:val="5"/>
        <w:rPr>
          <w:rFonts w:hint="default"/>
          <w:b/>
          <w:bCs/>
          <w:lang w:val="en-US"/>
        </w:rPr>
      </w:pPr>
      <w:bookmarkStart w:id="100" w:name="_Toc24343"/>
      <w:bookmarkStart w:id="101" w:name="_Toc8211"/>
      <w:r>
        <w:rPr>
          <w:rFonts w:hint="default"/>
          <w:lang w:val="en-US"/>
        </w:rPr>
        <w:t>X</w:t>
      </w:r>
      <w:r>
        <w:t>oá thẻ phân loại</w:t>
      </w:r>
      <w:bookmarkEnd w:id="100"/>
      <w:bookmarkEnd w:id="101"/>
    </w:p>
    <w:p>
      <w:pPr>
        <w:pStyle w:val="14"/>
        <w:ind w:left="0" w:leftChars="0" w:firstLine="0" w:firstLineChars="0"/>
        <w:jc w:val="both"/>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13"/>
        <w:gridCol w:w="4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UC09_Xóa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Xóa một thẻ phân loại trong danh sách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của thẻ phân loại vừa thao tác sẻ bị xóa khỏi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Người dùng bấm vào Icon “phân loại mới” ở mục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Hệ thống hiển thị Modal Quản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Người dùng lựa chọn thẻ phân loại mình muốn xóa và chọn vào biểu tượng “Xóa”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Hệ thống hiển thị thông báo “Bạn có thực sự muốn xóa không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Người dùng chọn “Đồng ý”</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3"/>
              </w:numPr>
              <w:spacing w:before="100" w:beforeAutospacing="1" w:after="100" w:afterAutospacing="1" w:line="276" w:lineRule="auto"/>
              <w:rPr>
                <w:szCs w:val="26"/>
              </w:rPr>
            </w:pPr>
            <w:r>
              <w:rPr>
                <w:szCs w:val="26"/>
              </w:rPr>
              <w:t>Hệ thống xóa thẻ phân loại được chọn ra khỏi danh sách và cập nhật lại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 xml:space="preserve">Activity diagram </w:t>
      </w:r>
      <w:r>
        <w:rPr>
          <w:rFonts w:hint="default"/>
          <w:lang w:val="en-US"/>
        </w:rPr>
        <w:t>xóa thẻ phân loại</w:t>
      </w:r>
    </w:p>
    <w:p>
      <w:pPr>
        <w:keepNext/>
        <w:spacing w:line="276" w:lineRule="auto"/>
        <w:ind w:left="284" w:hanging="360"/>
      </w:pPr>
    </w:p>
    <w:p>
      <w:pPr>
        <w:keepNext/>
        <w:spacing w:line="276" w:lineRule="auto"/>
        <w:ind w:left="284" w:hanging="360"/>
      </w:pPr>
      <w:r>
        <w:rPr>
          <w:szCs w:val="26"/>
        </w:rPr>
        <w:drawing>
          <wp:anchor distT="0" distB="0" distL="114300" distR="114300" simplePos="0" relativeHeight="251664384" behindDoc="0" locked="0" layoutInCell="1" allowOverlap="1">
            <wp:simplePos x="0" y="0"/>
            <wp:positionH relativeFrom="column">
              <wp:posOffset>99695</wp:posOffset>
            </wp:positionH>
            <wp:positionV relativeFrom="paragraph">
              <wp:posOffset>0</wp:posOffset>
            </wp:positionV>
            <wp:extent cx="5827395" cy="7880985"/>
            <wp:effectExtent l="0" t="0" r="9525" b="133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27395" cy="7880985"/>
                    </a:xfrm>
                    <a:prstGeom prst="rect">
                      <a:avLst/>
                    </a:prstGeom>
                    <a:noFill/>
                    <a:ln>
                      <a:noFill/>
                    </a:ln>
                  </pic:spPr>
                </pic:pic>
              </a:graphicData>
            </a:graphic>
          </wp:anchor>
        </w:drawing>
      </w:r>
    </w:p>
    <w:p>
      <w:pPr>
        <w:keepNext/>
        <w:spacing w:line="276" w:lineRule="auto"/>
        <w:ind w:left="0" w:leftChars="0" w:firstLine="0" w:firstLineChars="0"/>
        <w:rPr>
          <w:rFonts w:hint="default"/>
          <w:lang w:val="en-US"/>
        </w:rPr>
      </w:pPr>
    </w:p>
    <w:p>
      <w:pPr>
        <w:pStyle w:val="5"/>
        <w:rPr>
          <w:rFonts w:hint="default"/>
          <w:b/>
          <w:bCs/>
          <w:lang w:val="en-US"/>
        </w:rPr>
      </w:pPr>
      <w:bookmarkStart w:id="102" w:name="_Toc4012"/>
      <w:bookmarkStart w:id="103" w:name="_Toc13965"/>
      <w:r>
        <w:rPr>
          <w:rFonts w:hint="default"/>
          <w:lang w:val="en-US"/>
        </w:rPr>
        <w:t>C</w:t>
      </w:r>
      <w:r>
        <w:t>ập nhật thẻ phân loại</w:t>
      </w:r>
      <w:bookmarkEnd w:id="102"/>
      <w:bookmarkEnd w:id="103"/>
    </w:p>
    <w:tbl>
      <w:tblPr>
        <w:tblStyle w:val="20"/>
        <w:tblpPr w:leftFromText="180" w:rightFromText="180"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74"/>
        <w:gridCol w:w="4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UC010_Cập nhật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Cập nhật một thẻ phân loại trong danh sách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của thẻ phân loại vừa thao tác sẻ lưu xuống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05"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648"/>
              <w:jc w:val="left"/>
              <w:rPr>
                <w:szCs w:val="26"/>
              </w:rPr>
            </w:pPr>
            <w:r>
              <w:rPr>
                <w:szCs w:val="26"/>
              </w:rPr>
              <w:t>Người dùng bấm vào Icon “phân loại mới” ở mục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648"/>
              <w:jc w:val="left"/>
              <w:rPr>
                <w:szCs w:val="26"/>
              </w:rPr>
            </w:pPr>
            <w:r>
              <w:rPr>
                <w:szCs w:val="26"/>
              </w:rPr>
              <w:t>Hệ thống hiển thị Modal Quản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Người dùng lựa chọn thẻ phân loại mình muốn cập nhật và chọn vào biểu tượng “Cập nhật”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Hệ thống hiển thị Modal Cập Nhật Thẻ Phân Loại, trên Modal có tên hiện tại của thẻ 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Người dùng sửa lại tên của thẻ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Hệ thống kiểm tra tên của thẻ phân loại của trùng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Người dùng chọn màu cho thẻ phân loại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Người dùng bấm nút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4"/>
              </w:numPr>
              <w:spacing w:before="100" w:beforeAutospacing="1" w:after="100" w:afterAutospacing="1" w:line="276" w:lineRule="auto"/>
              <w:ind w:left="576"/>
              <w:jc w:val="left"/>
              <w:rPr>
                <w:szCs w:val="26"/>
              </w:rPr>
            </w:pPr>
            <w:r>
              <w:rPr>
                <w:szCs w:val="26"/>
              </w:rPr>
              <w:t>Hệ thống cập nhật thẻ phân loại vừa nhập vào danh sách thẻ phân loại và cập nhật lại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
                <w:bCs/>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szCs w:val="26"/>
              </w:rPr>
            </w:pPr>
            <w:r>
              <w:rPr>
                <w:bCs/>
                <w:szCs w:val="26"/>
              </w:rPr>
              <w:t>6.1 Hệ thống hiển thị thông báo “Tên phân loại đã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
                <w:bCs/>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szCs w:val="26"/>
              </w:rPr>
            </w:pPr>
            <w:r>
              <w:rPr>
                <w:bCs/>
                <w:szCs w:val="26"/>
              </w:rPr>
              <w:t>6.2 Quay lại bước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64"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
    <w:p/>
    <w:p/>
    <w:p/>
    <w:p/>
    <w:p/>
    <w:p/>
    <w:p/>
    <w:p/>
    <w:p/>
    <w:p/>
    <w:p/>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cập nhật thẻ phân loại</w:t>
      </w:r>
    </w:p>
    <w:p>
      <w:pPr>
        <w:pStyle w:val="14"/>
        <w:ind w:left="0" w:leftChars="0" w:firstLine="0" w:firstLineChars="0"/>
        <w:jc w:val="both"/>
        <w:rPr>
          <w:rFonts w:hint="default"/>
          <w:lang w:val="en-US"/>
        </w:rPr>
      </w:pPr>
      <w:r>
        <w:rPr>
          <w:szCs w:val="26"/>
        </w:rPr>
        <w:drawing>
          <wp:inline distT="0" distB="0" distL="0" distR="0">
            <wp:extent cx="5052695" cy="7050405"/>
            <wp:effectExtent l="0" t="0" r="698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64973" cy="7067026"/>
                    </a:xfrm>
                    <a:prstGeom prst="rect">
                      <a:avLst/>
                    </a:prstGeom>
                    <a:noFill/>
                    <a:ln>
                      <a:noFill/>
                    </a:ln>
                  </pic:spPr>
                </pic:pic>
              </a:graphicData>
            </a:graphic>
          </wp:inline>
        </w:drawing>
      </w:r>
    </w:p>
    <w:p>
      <w:pPr>
        <w:spacing w:line="276" w:lineRule="auto"/>
        <w:rPr>
          <w:szCs w:val="26"/>
        </w:rPr>
      </w:pPr>
    </w:p>
    <w:p>
      <w:pPr>
        <w:spacing w:line="276" w:lineRule="auto"/>
        <w:ind w:left="284" w:hanging="360"/>
        <w:rPr>
          <w:szCs w:val="26"/>
        </w:rPr>
      </w:pPr>
    </w:p>
    <w:p>
      <w:pPr>
        <w:spacing w:line="276" w:lineRule="auto"/>
        <w:ind w:left="284" w:hanging="360"/>
        <w:rPr>
          <w:szCs w:val="26"/>
        </w:rPr>
      </w:pPr>
    </w:p>
    <w:p>
      <w:pPr>
        <w:spacing w:line="276" w:lineRule="auto"/>
        <w:ind w:left="0" w:leftChars="0" w:firstLine="0" w:firstLineChars="0"/>
        <w:rPr>
          <w:szCs w:val="26"/>
        </w:rPr>
      </w:pPr>
    </w:p>
    <w:p>
      <w:pPr>
        <w:keepNext/>
        <w:spacing w:line="276" w:lineRule="auto"/>
        <w:ind w:left="284" w:hanging="360"/>
        <w:rPr>
          <w:rFonts w:hint="default"/>
          <w:lang w:val="en-US"/>
        </w:rPr>
      </w:pPr>
    </w:p>
    <w:p>
      <w:pPr>
        <w:pStyle w:val="5"/>
        <w:rPr>
          <w:rFonts w:hint="default"/>
          <w:b/>
          <w:bCs/>
          <w:lang w:val="en-US"/>
        </w:rPr>
      </w:pPr>
      <w:bookmarkStart w:id="104" w:name="_Toc5132"/>
      <w:bookmarkStart w:id="105" w:name="_Toc5409"/>
      <w:r>
        <w:rPr>
          <w:rFonts w:hint="default"/>
          <w:b/>
          <w:bCs/>
          <w:lang w:val="en-US"/>
        </w:rPr>
        <w:t>T</w:t>
      </w:r>
      <w:r>
        <w:t>ìm kiếm cuộc trò chuyện</w:t>
      </w:r>
      <w:bookmarkEnd w:id="104"/>
      <w:bookmarkEnd w:id="10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04"/>
        <w:gridCol w:w="4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UC11_Tìm kiếm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tìm kiếm các cuộc trò chuyện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5"/>
              </w:numPr>
              <w:spacing w:before="100" w:beforeAutospacing="1" w:after="100" w:afterAutospacing="1" w:line="276" w:lineRule="auto"/>
              <w:rPr>
                <w:szCs w:val="26"/>
              </w:rPr>
            </w:pPr>
            <w:r>
              <w:rPr>
                <w:szCs w:val="26"/>
              </w:rPr>
              <w:t>Người dùng nhập tên cuộc trò truyện muốn tìm kiếm vào thanh tìm kiếm ở giao diện trang chủ</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5"/>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5"/>
              </w:numPr>
              <w:spacing w:before="100" w:beforeAutospacing="1" w:after="100" w:afterAutospacing="1" w:line="276" w:lineRule="auto"/>
              <w:rPr>
                <w:szCs w:val="26"/>
              </w:rPr>
            </w:pPr>
            <w:r>
              <w:rPr>
                <w:szCs w:val="26"/>
              </w:rPr>
              <w:t>Hệ thống nhận phản hồi từ server và hiển thị danh sách cuộc trò truyện tìm kiếm được trên thanh danh sách các cuộc trò truyện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3.1 Hệ thống hiển thị thông báo không tìm thấy cuộc trò truyện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3.2 Quay lại bước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tìm kiếm cuộc trò chuyện</w:t>
      </w:r>
    </w:p>
    <w:p>
      <w:pPr>
        <w:keepNext/>
        <w:spacing w:line="276" w:lineRule="auto"/>
        <w:ind w:left="284" w:hanging="360"/>
      </w:pPr>
      <w:r>
        <w:rPr>
          <w:szCs w:val="26"/>
        </w:rPr>
        <w:drawing>
          <wp:inline distT="0" distB="0" distL="0" distR="0">
            <wp:extent cx="5939790" cy="4519295"/>
            <wp:effectExtent l="0" t="0" r="381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9790" cy="4519295"/>
                    </a:xfrm>
                    <a:prstGeom prst="rect">
                      <a:avLst/>
                    </a:prstGeom>
                    <a:noFill/>
                    <a:ln>
                      <a:noFill/>
                    </a:ln>
                  </pic:spPr>
                </pic:pic>
              </a:graphicData>
            </a:graphic>
          </wp:inline>
        </w:drawing>
      </w:r>
    </w:p>
    <w:p>
      <w:pPr>
        <w:spacing w:line="276" w:lineRule="auto"/>
        <w:ind w:left="284" w:hanging="360"/>
        <w:rPr>
          <w:szCs w:val="26"/>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pStyle w:val="5"/>
        <w:rPr>
          <w:rFonts w:hint="default"/>
          <w:b/>
          <w:bCs/>
          <w:lang w:val="en-US"/>
        </w:rPr>
      </w:pPr>
      <w:bookmarkStart w:id="106" w:name="_Toc829"/>
      <w:bookmarkStart w:id="107" w:name="_Toc17740"/>
      <w:r>
        <w:rPr>
          <w:rFonts w:hint="default"/>
          <w:b/>
          <w:bCs/>
          <w:lang w:val="en-US"/>
        </w:rPr>
        <w:t>T</w:t>
      </w:r>
      <w:r>
        <w:t>ạo cuộc trò chuyện nhóm</w:t>
      </w:r>
      <w:bookmarkEnd w:id="106"/>
      <w:bookmarkEnd w:id="107"/>
    </w:p>
    <w:p>
      <w:pPr>
        <w:pStyle w:val="14"/>
        <w:ind w:left="0" w:leftChars="0" w:firstLine="0" w:firstLineChars="0"/>
        <w:jc w:val="both"/>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28"/>
        <w:gridCol w:w="4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UC12_Tạo cuộc trò truyện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tạo một cuộc trò chuyện với nhiều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tabs>
                <w:tab w:val="left" w:pos="1728"/>
              </w:tabs>
              <w:spacing w:before="100" w:beforeAutospacing="1" w:after="100" w:afterAutospacing="1" w:line="276" w:lineRule="auto"/>
              <w:rPr>
                <w:szCs w:val="26"/>
              </w:rPr>
            </w:pPr>
            <w:r>
              <w:rPr>
                <w:szCs w:val="26"/>
              </w:rPr>
              <w:t>Người dùng chọn vào biểu tượng tạo nhóm ở trang chủ</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Hệ thống hiển thị Modal tạo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Người dùng chọn các thành viên để thêm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Người dùng nhập tên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Hệ thống kiểm tra tính hợp lệ của tên nhóm(không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Người dùng bấm vào nút “tạo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6"/>
              </w:numPr>
              <w:spacing w:before="100" w:beforeAutospacing="1" w:after="100" w:afterAutospacing="1" w:line="276" w:lineRule="auto"/>
              <w:rPr>
                <w:szCs w:val="26"/>
              </w:rPr>
            </w:pPr>
            <w:r>
              <w:rPr>
                <w:szCs w:val="26"/>
              </w:rPr>
              <w:t>Hệ thống tạo nhóm mới và thêm nhóm vừa tạo vào danh sách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Hệ thống thông báo tên nhập không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5.2 Hệ thống quay lại bước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tạo trò chuyện nhóm</w:t>
      </w:r>
    </w:p>
    <w:p>
      <w:pPr>
        <w:ind w:left="0" w:leftChars="0" w:firstLine="0" w:firstLineChars="0"/>
        <w:rPr>
          <w:rFonts w:hint="default"/>
          <w:lang w:val="en-US"/>
        </w:rPr>
      </w:pPr>
      <w:r>
        <w:rPr>
          <w:szCs w:val="26"/>
        </w:rPr>
        <w:drawing>
          <wp:inline distT="0" distB="0" distL="0" distR="0">
            <wp:extent cx="5474970" cy="8237220"/>
            <wp:effectExtent l="0" t="0" r="1143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89370" cy="8258703"/>
                    </a:xfrm>
                    <a:prstGeom prst="rect">
                      <a:avLst/>
                    </a:prstGeom>
                    <a:noFill/>
                    <a:ln>
                      <a:noFill/>
                    </a:ln>
                  </pic:spPr>
                </pic:pic>
              </a:graphicData>
            </a:graphic>
          </wp:inline>
        </w:drawing>
      </w:r>
    </w:p>
    <w:p>
      <w:pPr>
        <w:pStyle w:val="5"/>
        <w:rPr>
          <w:rFonts w:hint="default"/>
          <w:b/>
          <w:bCs/>
          <w:lang w:val="en-US"/>
        </w:rPr>
      </w:pPr>
      <w:bookmarkStart w:id="108" w:name="_Toc17579"/>
      <w:bookmarkStart w:id="109" w:name="_Toc31564"/>
      <w:r>
        <w:rPr>
          <w:rFonts w:hint="default"/>
          <w:lang w:val="en-US"/>
        </w:rPr>
        <w:t>C</w:t>
      </w:r>
      <w:r>
        <w:t>ập nhật tên cuộc trò chuyện nhóm</w:t>
      </w:r>
      <w:bookmarkEnd w:id="108"/>
      <w:bookmarkEnd w:id="10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64"/>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UC13_Cập nhật tên cuộc trò chuyện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cập tên của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của cuộc trò chuyện sẻ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57"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tabs>
                <w:tab w:val="left" w:pos="1728"/>
              </w:tabs>
              <w:spacing w:before="100" w:beforeAutospacing="1" w:after="100" w:afterAutospacing="1" w:line="276" w:lineRule="auto"/>
              <w:rPr>
                <w:szCs w:val="26"/>
              </w:rPr>
            </w:pPr>
            <w:r>
              <w:rPr>
                <w:szCs w:val="26"/>
              </w:rPr>
              <w:t>Người dùng chọn vào avatar của cuộc trò chuyện</w:t>
            </w: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Hệ thống hiển thị Modal thông tin của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 xml:space="preserve">Người dùng nhập tên mới của cuộc trò chuyện vào trường “tên nhóm” </w:t>
            </w: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Hệ thống kiểm tra tính đúng đắn của tên nhóm vừa nhập(không bỏ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Người dùng bấm vào nút xác nhận</w:t>
            </w: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Hệ thống gửi yêu cầu đến server</w:t>
            </w:r>
          </w:p>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7"/>
              </w:numPr>
              <w:spacing w:before="100" w:beforeAutospacing="1" w:after="100" w:afterAutospacing="1" w:line="276" w:lineRule="auto"/>
              <w:rPr>
                <w:szCs w:val="26"/>
              </w:rPr>
            </w:pPr>
            <w:r>
              <w:rPr>
                <w:szCs w:val="26"/>
              </w:rPr>
              <w:t>Hệ thống cập nhật thông tin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49" w:type="dxa"/>
            <w:tcBorders>
              <w:top w:val="single" w:color="auto" w:sz="4" w:space="0"/>
              <w:left w:val="single" w:color="auto" w:sz="4" w:space="0"/>
              <w:bottom w:val="single" w:color="auto" w:sz="4" w:space="0"/>
              <w:right w:val="single" w:color="auto" w:sz="4" w:space="0"/>
            </w:tcBorders>
            <w:shd w:val="clear" w:color="auto" w:fill="auto"/>
            <w:vAlign w:val="center"/>
          </w:tcPr>
          <w:p>
            <w:pPr>
              <w:tabs>
                <w:tab w:val="left" w:pos="1160"/>
              </w:tabs>
              <w:spacing w:before="100" w:beforeAutospacing="1" w:after="100" w:afterAutospacing="1" w:line="276" w:lineRule="auto"/>
              <w:rPr>
                <w:szCs w:val="26"/>
              </w:rPr>
            </w:pPr>
            <w:r>
              <w:rPr>
                <w:szCs w:val="26"/>
              </w:rPr>
              <w:t>4.1 Hệ thống thông báo trường nhập không hợp lệ</w:t>
            </w:r>
          </w:p>
          <w:p>
            <w:pPr>
              <w:tabs>
                <w:tab w:val="left" w:pos="1160"/>
              </w:tabs>
              <w:spacing w:before="100" w:beforeAutospacing="1" w:after="100" w:afterAutospacing="1" w:line="276" w:lineRule="auto"/>
              <w:rPr>
                <w:szCs w:val="26"/>
              </w:rPr>
            </w:pPr>
            <w:r>
              <w:rPr>
                <w:szCs w:val="26"/>
              </w:rPr>
              <w:t xml:space="preserve">4.2 Quay lại bước 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cập nhật cuộc trò chuyện</w:t>
      </w:r>
    </w:p>
    <w:p>
      <w:pPr>
        <w:ind w:left="0" w:leftChars="0" w:firstLine="0" w:firstLineChars="0"/>
        <w:rPr>
          <w:rFonts w:hint="default"/>
          <w:lang w:val="en-US"/>
        </w:rPr>
      </w:pPr>
      <w:r>
        <w:drawing>
          <wp:inline distT="0" distB="0" distL="0" distR="0">
            <wp:extent cx="5791835" cy="5413375"/>
            <wp:effectExtent l="0" t="0" r="14605"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95649" cy="5417098"/>
                    </a:xfrm>
                    <a:prstGeom prst="rect">
                      <a:avLst/>
                    </a:prstGeom>
                    <a:noFill/>
                    <a:ln>
                      <a:noFill/>
                    </a:ln>
                  </pic:spPr>
                </pic:pic>
              </a:graphicData>
            </a:graphic>
          </wp:inline>
        </w:drawing>
      </w: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pStyle w:val="5"/>
        <w:rPr>
          <w:rFonts w:hint="default"/>
          <w:b/>
          <w:bCs/>
          <w:lang w:val="en-US"/>
        </w:rPr>
      </w:pPr>
      <w:bookmarkStart w:id="110" w:name="_Toc1938"/>
      <w:bookmarkStart w:id="111" w:name="_Toc18230"/>
      <w:r>
        <w:rPr>
          <w:rFonts w:hint="default"/>
          <w:b/>
          <w:bCs/>
          <w:lang w:val="en-US"/>
        </w:rPr>
        <w:t>C</w:t>
      </w:r>
      <w:r>
        <w:t>ập nhật ảnh cuộc trò chuyện nhóm</w:t>
      </w:r>
      <w:bookmarkEnd w:id="110"/>
      <w:bookmarkEnd w:id="111"/>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75"/>
        <w:gridCol w:w="4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UC14_Cập nhật ảnh cuộc trò chuyện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Giúp người dùng cập nhật ảnh đại diện của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của cuộc trò chuyện sẻ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57"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228"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5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22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tabs>
                <w:tab w:val="left" w:pos="1728"/>
              </w:tabs>
              <w:spacing w:before="100" w:beforeAutospacing="1" w:after="100" w:afterAutospacing="1" w:line="276" w:lineRule="auto"/>
              <w:ind w:left="502"/>
              <w:rPr>
                <w:szCs w:val="26"/>
              </w:rPr>
            </w:pPr>
            <w:r>
              <w:rPr>
                <w:szCs w:val="26"/>
              </w:rPr>
              <w:t>Người dùng chọn vào avatar của cuộc trò chuyện</w:t>
            </w:r>
          </w:p>
        </w:tc>
        <w:tc>
          <w:tcPr>
            <w:tcW w:w="45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spacing w:before="100" w:beforeAutospacing="1" w:after="100" w:afterAutospacing="1" w:line="276" w:lineRule="auto"/>
              <w:ind w:left="502"/>
              <w:rPr>
                <w:szCs w:val="26"/>
              </w:rPr>
            </w:pPr>
            <w:r>
              <w:rPr>
                <w:szCs w:val="26"/>
              </w:rPr>
              <w:t>Hệ thống hiển thị Modal thông tin của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22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spacing w:before="100" w:beforeAutospacing="1" w:after="100" w:afterAutospacing="1" w:line="276" w:lineRule="auto"/>
              <w:ind w:left="502"/>
              <w:rPr>
                <w:szCs w:val="26"/>
              </w:rPr>
            </w:pPr>
            <w:r>
              <w:rPr>
                <w:szCs w:val="26"/>
              </w:rPr>
              <w:t>Người dùng click vào icon camera để thay đổi ảnh đại diện của cuộc trò truyện</w:t>
            </w:r>
          </w:p>
        </w:tc>
        <w:tc>
          <w:tcPr>
            <w:tcW w:w="45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502" w:firstLine="0"/>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22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spacing w:before="100" w:beforeAutospacing="1" w:after="100" w:afterAutospacing="1" w:line="276" w:lineRule="auto"/>
              <w:ind w:left="502"/>
              <w:rPr>
                <w:szCs w:val="26"/>
              </w:rPr>
            </w:pPr>
            <w:r>
              <w:rPr>
                <w:szCs w:val="26"/>
              </w:rPr>
              <w:t>Người dùng bấm vào nút xác nhận</w:t>
            </w:r>
          </w:p>
        </w:tc>
        <w:tc>
          <w:tcPr>
            <w:tcW w:w="45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spacing w:before="100" w:beforeAutospacing="1" w:after="100" w:afterAutospacing="1" w:line="276" w:lineRule="auto"/>
              <w:ind w:left="502"/>
              <w:rPr>
                <w:szCs w:val="26"/>
              </w:rPr>
            </w:pPr>
            <w:r>
              <w:rPr>
                <w:szCs w:val="26"/>
              </w:rPr>
              <w:t>Hệ thống gửi yêu cầu đến server</w:t>
            </w:r>
          </w:p>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228"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5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7"/>
              </w:numPr>
              <w:spacing w:before="100" w:beforeAutospacing="1" w:after="100" w:afterAutospacing="1" w:line="276" w:lineRule="auto"/>
              <w:ind w:left="502"/>
              <w:rPr>
                <w:szCs w:val="26"/>
              </w:rPr>
            </w:pPr>
            <w:r>
              <w:rPr>
                <w:szCs w:val="26"/>
              </w:rPr>
              <w:t>Hệ thống cập nhật thông tin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cập nhật cuộc trò chuyện</w:t>
      </w:r>
    </w:p>
    <w:p>
      <w:pPr>
        <w:keepNext/>
        <w:spacing w:line="276" w:lineRule="auto"/>
        <w:ind w:left="284" w:hanging="360"/>
        <w:rPr>
          <w:b/>
          <w:bCs/>
        </w:rPr>
      </w:pPr>
      <w:r>
        <w:drawing>
          <wp:inline distT="0" distB="0" distL="0" distR="0">
            <wp:extent cx="5580380" cy="5223510"/>
            <wp:effectExtent l="0" t="0" r="1270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80380" cy="5223510"/>
                    </a:xfrm>
                    <a:prstGeom prst="rect">
                      <a:avLst/>
                    </a:prstGeom>
                    <a:noFill/>
                    <a:ln>
                      <a:noFill/>
                    </a:ln>
                  </pic:spPr>
                </pic:pic>
              </a:graphicData>
            </a:graphic>
          </wp:inline>
        </w:drawing>
      </w:r>
    </w:p>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pStyle w:val="5"/>
        <w:rPr>
          <w:rFonts w:hint="default"/>
          <w:b/>
          <w:bCs/>
          <w:lang w:val="en-US"/>
        </w:rPr>
      </w:pPr>
      <w:bookmarkStart w:id="112" w:name="_Toc19640"/>
      <w:bookmarkStart w:id="113" w:name="_Toc5478"/>
      <w:r>
        <w:rPr>
          <w:rFonts w:hint="default"/>
          <w:b/>
          <w:bCs/>
          <w:lang w:val="en-US"/>
        </w:rPr>
        <w:t>T</w:t>
      </w:r>
      <w:r>
        <w:t>hêm thành viên vào nhóm</w:t>
      </w:r>
      <w:bookmarkEnd w:id="112"/>
      <w:bookmarkEnd w:id="11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803"/>
        <w:gridCol w:w="5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UC15_Thêm thành viên vào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Thêm một người dùng vào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tabs>
                <w:tab w:val="left" w:pos="1728"/>
              </w:tabs>
              <w:spacing w:before="100" w:beforeAutospacing="1" w:after="100" w:afterAutospacing="1" w:line="276" w:lineRule="auto"/>
              <w:rPr>
                <w:szCs w:val="26"/>
              </w:rPr>
            </w:pPr>
            <w:r>
              <w:rPr>
                <w:szCs w:val="26"/>
              </w:rPr>
              <w:t>Người dùng chọn vào biểu tượng “thêm thành viên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Hệ thống hiển thị Modal thêm thành viên vào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Người dùng chọn các thành viên để thêm vào nhóm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Người dùng bấm vào nút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Hệ thống thêm các thành viên được lựa chọn vào nhóm, cập nhật lại số lượng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8"/>
              </w:numPr>
              <w:spacing w:before="100" w:beforeAutospacing="1" w:after="100" w:afterAutospacing="1" w:line="276" w:lineRule="auto"/>
              <w:rPr>
                <w:szCs w:val="26"/>
              </w:rPr>
            </w:pPr>
            <w:r>
              <w:rPr>
                <w:szCs w:val="26"/>
              </w:rPr>
              <w:t>Hệ thống gửi tin nhắn “Thành viên X đã tham gia nhóm” đến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thêm thành viên vào nhóm</w:t>
      </w:r>
    </w:p>
    <w:p>
      <w:pPr>
        <w:ind w:left="0" w:leftChars="0" w:firstLine="0" w:firstLineChars="0"/>
        <w:rPr>
          <w:szCs w:val="26"/>
        </w:rPr>
      </w:pPr>
      <w:r>
        <w:rPr>
          <w:szCs w:val="26"/>
        </w:rPr>
        <w:drawing>
          <wp:anchor distT="0" distB="0" distL="114300" distR="114300" simplePos="0" relativeHeight="251665408" behindDoc="0" locked="0" layoutInCell="1" allowOverlap="1">
            <wp:simplePos x="0" y="0"/>
            <wp:positionH relativeFrom="column">
              <wp:posOffset>-12700</wp:posOffset>
            </wp:positionH>
            <wp:positionV relativeFrom="paragraph">
              <wp:posOffset>0</wp:posOffset>
            </wp:positionV>
            <wp:extent cx="5939790" cy="8087360"/>
            <wp:effectExtent l="0" t="0" r="3810"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8087360"/>
                    </a:xfrm>
                    <a:prstGeom prst="rect">
                      <a:avLst/>
                    </a:prstGeom>
                    <a:noFill/>
                    <a:ln>
                      <a:noFill/>
                    </a:ln>
                  </pic:spPr>
                </pic:pic>
              </a:graphicData>
            </a:graphic>
          </wp:anchor>
        </w:drawing>
      </w:r>
    </w:p>
    <w:p>
      <w:pPr>
        <w:pStyle w:val="5"/>
        <w:rPr>
          <w:rFonts w:hint="default"/>
          <w:b/>
          <w:bCs/>
          <w:lang w:val="en-US"/>
        </w:rPr>
      </w:pPr>
      <w:bookmarkStart w:id="114" w:name="_Toc10600"/>
      <w:bookmarkStart w:id="115" w:name="_Toc25084"/>
      <w:r>
        <w:rPr>
          <w:rFonts w:hint="default"/>
          <w:lang w:val="en-US"/>
        </w:rPr>
        <w:t>X</w:t>
      </w:r>
      <w:r>
        <w:t>oá thành viên khỏi nhóm</w:t>
      </w:r>
      <w:bookmarkEnd w:id="114"/>
      <w:bookmarkEnd w:id="115"/>
    </w:p>
    <w:p>
      <w:pPr>
        <w:pStyle w:val="14"/>
        <w:ind w:left="0" w:leftChars="0" w:firstLine="0" w:firstLineChars="0"/>
        <w:jc w:val="both"/>
      </w:pPr>
    </w:p>
    <w:tbl>
      <w:tblPr>
        <w:tblStyle w:val="20"/>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6"/>
        <w:gridCol w:w="4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UC16_Xóa thành viên khỏi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Xóa thành viên ra khỏi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 và là nhóm trưởng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tabs>
                <w:tab w:val="left" w:pos="1728"/>
              </w:tabs>
              <w:spacing w:before="100" w:beforeAutospacing="1" w:after="100" w:afterAutospacing="1" w:line="276" w:lineRule="auto"/>
              <w:rPr>
                <w:szCs w:val="26"/>
              </w:rPr>
            </w:pPr>
            <w:r>
              <w:rPr>
                <w:szCs w:val="26"/>
              </w:rPr>
              <w:t xml:space="preserve">Người dùng chọn vào mục thành viên ở phần thông tin nhóm </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hiển thị giao diện các thành viên trong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Người dùng nhấp chuột phải vào thành viên muốn xóa và chọn xóa thành viên</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hiển thị thông báo xác nhận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Người dùng xác nhận xoá thành viên</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xóa thành viên được chọn ra khỏi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cập nhật lại số lượng các thành viên trong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gửi tin nhắn “Thành viên X đã rời khỏi nhóm” đến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7"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szCs w:val="26"/>
              </w:rPr>
            </w:pPr>
            <w:r>
              <w:rPr>
                <w:szCs w:val="26"/>
              </w:rPr>
              <w:t>5.1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b/>
                <w:bCs/>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xoá thành viên khỏi nhóm</w:t>
      </w:r>
    </w:p>
    <w:p/>
    <w:p>
      <w:pPr>
        <w:ind w:left="0" w:leftChars="0" w:firstLine="0" w:firstLineChars="0"/>
        <w:rPr>
          <w:rFonts w:hint="default"/>
          <w:lang w:val="en-US"/>
        </w:rPr>
      </w:pPr>
      <w:r>
        <w:drawing>
          <wp:anchor distT="0" distB="0" distL="114300" distR="114300" simplePos="0" relativeHeight="251666432" behindDoc="0" locked="0" layoutInCell="1" allowOverlap="1">
            <wp:simplePos x="0" y="0"/>
            <wp:positionH relativeFrom="column">
              <wp:posOffset>67310</wp:posOffset>
            </wp:positionH>
            <wp:positionV relativeFrom="paragraph">
              <wp:posOffset>-257175</wp:posOffset>
            </wp:positionV>
            <wp:extent cx="5817235" cy="6504305"/>
            <wp:effectExtent l="0" t="0" r="4445"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17235" cy="6504305"/>
                    </a:xfrm>
                    <a:prstGeom prst="rect">
                      <a:avLst/>
                    </a:prstGeom>
                    <a:noFill/>
                    <a:ln>
                      <a:noFill/>
                    </a:ln>
                  </pic:spPr>
                </pic:pic>
              </a:graphicData>
            </a:graphic>
          </wp:anchor>
        </w:drawing>
      </w:r>
    </w:p>
    <w:p>
      <w:pPr>
        <w:keepNext/>
        <w:spacing w:line="276" w:lineRule="auto"/>
        <w:ind w:left="284" w:hanging="360"/>
      </w:pPr>
    </w:p>
    <w:p/>
    <w:p>
      <w:pPr>
        <w:spacing w:line="276" w:lineRule="auto"/>
        <w:ind w:left="284" w:hanging="360"/>
        <w:rPr>
          <w:szCs w:val="26"/>
        </w:rPr>
      </w:pPr>
    </w:p>
    <w:p>
      <w:pPr>
        <w:spacing w:line="276" w:lineRule="auto"/>
        <w:ind w:left="284" w:hanging="360"/>
        <w:rPr>
          <w:szCs w:val="26"/>
        </w:rPr>
      </w:pPr>
    </w:p>
    <w:p>
      <w:pPr>
        <w:keepNext/>
        <w:spacing w:line="276" w:lineRule="auto"/>
        <w:ind w:left="0" w:leftChars="0" w:firstLine="0" w:firstLineChars="0"/>
        <w:rPr>
          <w:rFonts w:hint="default"/>
          <w:lang w:val="en-US"/>
        </w:rPr>
      </w:pPr>
    </w:p>
    <w:p>
      <w:pPr>
        <w:pStyle w:val="5"/>
        <w:rPr>
          <w:rFonts w:hint="default"/>
          <w:b/>
          <w:bCs/>
          <w:lang w:val="en-US"/>
        </w:rPr>
      </w:pPr>
      <w:bookmarkStart w:id="116" w:name="_Toc19935"/>
      <w:bookmarkStart w:id="117" w:name="_Toc12284"/>
      <w:r>
        <w:rPr>
          <w:rFonts w:hint="default"/>
          <w:b/>
          <w:bCs/>
          <w:lang w:val="en-US"/>
        </w:rPr>
        <w:t>T</w:t>
      </w:r>
      <w:r>
        <w:rPr>
          <w:iCs/>
          <w:szCs w:val="26"/>
        </w:rPr>
        <w:t>hêm phó nhóm</w:t>
      </w:r>
      <w:bookmarkEnd w:id="116"/>
      <w:bookmarkEnd w:id="117"/>
    </w:p>
    <w:p>
      <w:pPr>
        <w:pStyle w:val="14"/>
        <w:ind w:left="0" w:leftChars="0" w:firstLine="0" w:firstLineChars="0"/>
        <w:jc w:val="both"/>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34"/>
        <w:gridCol w:w="4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UC017_ thêm phó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Giúp thêm phó nhóm cho cuộc hội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 và là nhóm trưởng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thành viên được lưu xuống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Luồng sự kiện chính (main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Người dùng chọn icon thành viên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Hệ thống hiển thị danh sách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Người dùng click chuột phải vào thành viên chọn và chọn thêm phó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Hệ thống thông báo ‘thêm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thêm phó nhóm</w:t>
      </w:r>
    </w:p>
    <w:p>
      <w:pPr>
        <w:keepNext/>
        <w:spacing w:line="276" w:lineRule="auto"/>
        <w:ind w:left="284" w:hanging="360"/>
      </w:pPr>
      <w:r>
        <w:drawing>
          <wp:inline distT="0" distB="0" distL="0" distR="0">
            <wp:extent cx="5580380" cy="4566285"/>
            <wp:effectExtent l="0" t="0" r="1270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580380" cy="4566285"/>
                    </a:xfrm>
                    <a:prstGeom prst="rect">
                      <a:avLst/>
                    </a:prstGeom>
                    <a:noFill/>
                    <a:ln>
                      <a:noFill/>
                    </a:ln>
                  </pic:spPr>
                </pic:pic>
              </a:graphicData>
            </a:graphic>
          </wp:inline>
        </w:drawing>
      </w:r>
    </w:p>
    <w:p>
      <w:pPr>
        <w:keepNext/>
        <w:spacing w:line="276" w:lineRule="auto"/>
        <w:ind w:left="284" w:hanging="360"/>
      </w:pPr>
    </w:p>
    <w:p>
      <w:pPr>
        <w:keepNext/>
        <w:spacing w:line="276" w:lineRule="auto"/>
        <w:ind w:left="284" w:hanging="360"/>
      </w:pPr>
    </w:p>
    <w:p>
      <w:pPr>
        <w:keepNext/>
        <w:spacing w:line="276" w:lineRule="auto"/>
        <w:ind w:left="284" w:hanging="360"/>
      </w:pPr>
    </w:p>
    <w:p>
      <w:pPr>
        <w:keepNext/>
        <w:spacing w:line="276" w:lineRule="auto"/>
        <w:ind w:left="0" w:leftChars="0" w:firstLine="0" w:firstLineChars="0"/>
      </w:pPr>
    </w:p>
    <w:p>
      <w:pPr>
        <w:keepNext/>
        <w:spacing w:line="276" w:lineRule="auto"/>
        <w:ind w:left="0" w:leftChars="0" w:firstLine="0" w:firstLineChars="0"/>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pStyle w:val="5"/>
        <w:rPr>
          <w:rFonts w:hint="default"/>
          <w:b/>
          <w:bCs/>
          <w:lang w:val="en-US"/>
        </w:rPr>
      </w:pPr>
      <w:bookmarkStart w:id="118" w:name="_Toc13333"/>
      <w:bookmarkStart w:id="119" w:name="_Toc24356"/>
      <w:r>
        <w:rPr>
          <w:rFonts w:hint="default"/>
          <w:b/>
          <w:bCs/>
          <w:lang w:val="en-US"/>
        </w:rPr>
        <w:t>X</w:t>
      </w:r>
      <w:r>
        <w:rPr>
          <w:iCs/>
          <w:szCs w:val="26"/>
        </w:rPr>
        <w:t>oá phó nhóm</w:t>
      </w:r>
      <w:bookmarkEnd w:id="118"/>
      <w:bookmarkEnd w:id="119"/>
    </w:p>
    <w:p>
      <w:pPr>
        <w:pStyle w:val="14"/>
        <w:ind w:left="0" w:leftChars="0" w:firstLine="0" w:firstLineChars="0"/>
        <w:jc w:val="both"/>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257"/>
        <w:gridCol w:w="4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UC018_ xoá phó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Giúp xoá phó nhóm cho cuộc hội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 và là nhóm trưởng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r>
              <w:rPr>
                <w:bCs/>
                <w:szCs w:val="26"/>
              </w:rPr>
              <w:t>Thông tin thành viên được lưu xuống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Luồng sự kiện chính (main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0"/>
              </w:numPr>
              <w:spacing w:before="100" w:beforeAutospacing="1" w:after="100" w:afterAutospacing="1" w:line="276" w:lineRule="auto"/>
              <w:rPr>
                <w:szCs w:val="26"/>
              </w:rPr>
            </w:pPr>
            <w:r>
              <w:rPr>
                <w:szCs w:val="26"/>
              </w:rPr>
              <w:t>Người dùng chọn icon thành viên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0"/>
              </w:numPr>
              <w:spacing w:before="100" w:beforeAutospacing="1" w:after="100" w:afterAutospacing="1" w:line="276" w:lineRule="auto"/>
              <w:rPr>
                <w:szCs w:val="26"/>
              </w:rPr>
            </w:pPr>
            <w:r>
              <w:rPr>
                <w:szCs w:val="26"/>
              </w:rPr>
              <w:t>Hệ thống hiển thị danh sách thành viên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0"/>
              </w:numPr>
              <w:spacing w:before="100" w:beforeAutospacing="1" w:after="100" w:afterAutospacing="1" w:line="276" w:lineRule="auto"/>
              <w:rPr>
                <w:szCs w:val="26"/>
              </w:rPr>
            </w:pPr>
            <w:r>
              <w:rPr>
                <w:szCs w:val="26"/>
              </w:rPr>
              <w:t>Người dùng click chuột phải vào thành viên chọn và chọn gỡ quyền phó nhóm</w:t>
            </w: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0"/>
              </w:numPr>
              <w:spacing w:before="100" w:beforeAutospacing="1" w:after="100" w:afterAutospacing="1" w:line="276" w:lineRule="auto"/>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441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93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0"/>
              </w:numPr>
              <w:spacing w:before="100" w:beforeAutospacing="1" w:after="100" w:afterAutospacing="1" w:line="276" w:lineRule="auto"/>
              <w:rPr>
                <w:szCs w:val="26"/>
              </w:rPr>
            </w:pPr>
            <w:r>
              <w:rPr>
                <w:szCs w:val="26"/>
              </w:rPr>
              <w:t>Hệ thống thông báo ‘gỡ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xoá phó nhóm</w:t>
      </w:r>
    </w:p>
    <w:p>
      <w:pPr>
        <w:keepNext/>
        <w:spacing w:line="276" w:lineRule="auto"/>
        <w:ind w:left="284" w:hanging="360"/>
      </w:pPr>
      <w:r>
        <w:drawing>
          <wp:inline distT="0" distB="0" distL="0" distR="0">
            <wp:extent cx="5580380" cy="4566285"/>
            <wp:effectExtent l="0" t="0" r="1270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80380" cy="4566285"/>
                    </a:xfrm>
                    <a:prstGeom prst="rect">
                      <a:avLst/>
                    </a:prstGeom>
                    <a:noFill/>
                    <a:ln>
                      <a:noFill/>
                    </a:ln>
                  </pic:spPr>
                </pic:pic>
              </a:graphicData>
            </a:graphic>
          </wp:inline>
        </w:drawing>
      </w: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pStyle w:val="5"/>
        <w:rPr>
          <w:rFonts w:hint="default"/>
          <w:b/>
          <w:bCs/>
          <w:lang w:val="en-US"/>
        </w:rPr>
      </w:pPr>
      <w:bookmarkStart w:id="120" w:name="_Toc15635"/>
      <w:bookmarkStart w:id="121" w:name="_Toc10467"/>
      <w:r>
        <w:rPr>
          <w:rFonts w:hint="default"/>
          <w:lang w:val="en-US"/>
        </w:rPr>
        <w:t>G</w:t>
      </w:r>
      <w:r>
        <w:t>iải tán nhóm</w:t>
      </w:r>
      <w:bookmarkEnd w:id="120"/>
      <w:bookmarkEnd w:id="121"/>
    </w:p>
    <w:tbl>
      <w:tblPr>
        <w:tblStyle w:val="20"/>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6"/>
        <w:gridCol w:w="4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UC19_Giải tán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giải tán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CellMar>
            <w:top w:w="0" w:type="dxa"/>
            <w:left w:w="57" w:type="dxa"/>
            <w:bottom w:w="0" w:type="dxa"/>
            <w:right w:w="57" w:type="dxa"/>
          </w:tblCellMar>
        </w:tblPrEx>
        <w:trPr>
          <w:trHeight w:val="41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 và là nhóm trưởng của cuộc hội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5"/>
              </w:numPr>
              <w:tabs>
                <w:tab w:val="left" w:pos="1728"/>
              </w:tabs>
              <w:spacing w:before="100" w:beforeAutospacing="1" w:after="100" w:afterAutospacing="1" w:line="276" w:lineRule="auto"/>
              <w:ind w:left="927"/>
              <w:rPr>
                <w:szCs w:val="26"/>
              </w:rPr>
            </w:pPr>
            <w:r>
              <w:rPr>
                <w:szCs w:val="26"/>
              </w:rPr>
              <w:t xml:space="preserve">Người dùng chọn icon giải tán nhóm ở phần thông tin nhóm </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5"/>
              </w:numPr>
              <w:spacing w:before="100" w:beforeAutospacing="1" w:after="100" w:afterAutospacing="1" w:line="276" w:lineRule="auto"/>
              <w:ind w:left="927"/>
              <w:rPr>
                <w:szCs w:val="26"/>
              </w:rPr>
            </w:pPr>
            <w:r>
              <w:rPr>
                <w:szCs w:val="26"/>
              </w:rPr>
              <w:t>Hệ thống hiển thị thông báo xác nhận giải tán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5"/>
              </w:numPr>
              <w:spacing w:before="100" w:beforeAutospacing="1" w:after="100" w:afterAutospacing="1" w:line="276" w:lineRule="auto"/>
              <w:ind w:left="927"/>
              <w:rPr>
                <w:szCs w:val="26"/>
              </w:rPr>
            </w:pPr>
            <w:r>
              <w:rPr>
                <w:szCs w:val="26"/>
              </w:rPr>
              <w:t>Người dùng xác nhận giải tán</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5"/>
              </w:numPr>
              <w:spacing w:before="100" w:beforeAutospacing="1" w:after="100" w:afterAutospacing="1" w:line="276" w:lineRule="auto"/>
              <w:ind w:left="927"/>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5"/>
              </w:numPr>
              <w:spacing w:before="100" w:beforeAutospacing="1" w:after="100" w:afterAutospacing="1" w:line="276" w:lineRule="auto"/>
              <w:ind w:left="927"/>
              <w:rPr>
                <w:szCs w:val="26"/>
              </w:rPr>
            </w:pPr>
            <w:r>
              <w:rPr>
                <w:szCs w:val="26"/>
              </w:rPr>
              <w:t>Hệ thống gửi thông báo “giải tán nhóm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7"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szCs w:val="26"/>
              </w:rPr>
            </w:pPr>
            <w:r>
              <w:rPr>
                <w:szCs w:val="26"/>
              </w:rPr>
              <w:t>3.1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b/>
                <w:bCs/>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rPr>
          <w:rFonts w:hint="default"/>
          <w:lang w:val="en-US"/>
        </w:rPr>
      </w:pPr>
      <w:r>
        <w:t>Activity diagram giải tán nhóm</w:t>
      </w:r>
    </w:p>
    <w:p>
      <w:pPr>
        <w:ind w:left="0" w:leftChars="0" w:firstLine="0" w:firstLineChars="0"/>
      </w:pPr>
      <w:r>
        <w:drawing>
          <wp:anchor distT="0" distB="0" distL="114300" distR="114300" simplePos="0" relativeHeight="251667456" behindDoc="0" locked="0" layoutInCell="1" allowOverlap="1">
            <wp:simplePos x="0" y="0"/>
            <wp:positionH relativeFrom="column">
              <wp:posOffset>34925</wp:posOffset>
            </wp:positionH>
            <wp:positionV relativeFrom="paragraph">
              <wp:posOffset>147320</wp:posOffset>
            </wp:positionV>
            <wp:extent cx="5580380" cy="4344035"/>
            <wp:effectExtent l="0" t="0" r="12700" b="1460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80380" cy="4344035"/>
                    </a:xfrm>
                    <a:prstGeom prst="rect">
                      <a:avLst/>
                    </a:prstGeom>
                    <a:noFill/>
                    <a:ln>
                      <a:noFill/>
                    </a:ln>
                  </pic:spPr>
                </pic:pic>
              </a:graphicData>
            </a:graphic>
          </wp:anchor>
        </w:drawing>
      </w: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0" w:leftChars="0" w:firstLine="0" w:firstLineChars="0"/>
        <w:rPr>
          <w:rFonts w:hint="default"/>
          <w:lang w:val="en-US"/>
        </w:rPr>
      </w:pPr>
    </w:p>
    <w:p>
      <w:pPr>
        <w:keepNext/>
        <w:spacing w:line="276" w:lineRule="auto"/>
        <w:ind w:left="0" w:leftChars="0" w:firstLine="0" w:firstLineChars="0"/>
        <w:rPr>
          <w:rFonts w:hint="default"/>
          <w:lang w:val="en-US"/>
        </w:rPr>
      </w:pPr>
    </w:p>
    <w:p>
      <w:pPr>
        <w:pStyle w:val="5"/>
        <w:rPr>
          <w:rFonts w:hint="default"/>
          <w:b/>
          <w:bCs/>
          <w:lang w:val="en-US"/>
        </w:rPr>
      </w:pPr>
      <w:bookmarkStart w:id="122" w:name="_Toc3050"/>
      <w:bookmarkStart w:id="123" w:name="_Toc7670"/>
      <w:r>
        <w:rPr>
          <w:rFonts w:hint="default"/>
          <w:b/>
          <w:bCs/>
          <w:lang w:val="en-US"/>
        </w:rPr>
        <w:t>R</w:t>
      </w:r>
      <w:r>
        <w:t>ời nhóm</w:t>
      </w:r>
      <w:bookmarkEnd w:id="122"/>
      <w:bookmarkEnd w:id="123"/>
    </w:p>
    <w:p>
      <w:pPr>
        <w:pStyle w:val="14"/>
        <w:ind w:left="0" w:leftChars="0" w:firstLine="0" w:firstLineChars="0"/>
        <w:jc w:val="both"/>
      </w:pPr>
    </w:p>
    <w:tbl>
      <w:tblPr>
        <w:tblStyle w:val="20"/>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6"/>
        <w:gridCol w:w="4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UC20_rời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rời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chat của cuộc hội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5"/>
              </w:numPr>
              <w:tabs>
                <w:tab w:val="left" w:pos="1728"/>
              </w:tabs>
              <w:spacing w:before="100" w:beforeAutospacing="1" w:after="100" w:afterAutospacing="1" w:line="276" w:lineRule="auto"/>
              <w:ind w:left="1068"/>
              <w:rPr>
                <w:szCs w:val="26"/>
              </w:rPr>
            </w:pPr>
            <w:r>
              <w:rPr>
                <w:szCs w:val="26"/>
              </w:rPr>
              <w:t xml:space="preserve">Người dùng chọn icon rời nhóm ở phần thông tin nhóm </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5"/>
              </w:numPr>
              <w:spacing w:before="100" w:beforeAutospacing="1" w:after="100" w:afterAutospacing="1" w:line="276" w:lineRule="auto"/>
              <w:ind w:left="1068"/>
              <w:rPr>
                <w:szCs w:val="26"/>
              </w:rPr>
            </w:pPr>
            <w:r>
              <w:rPr>
                <w:szCs w:val="26"/>
              </w:rPr>
              <w:t>Hệ thống hiển thị thông báo xác nhận rời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5"/>
              </w:numPr>
              <w:spacing w:before="100" w:beforeAutospacing="1" w:after="100" w:afterAutospacing="1" w:line="276" w:lineRule="auto"/>
              <w:ind w:left="1068"/>
              <w:rPr>
                <w:szCs w:val="26"/>
              </w:rPr>
            </w:pPr>
            <w:r>
              <w:rPr>
                <w:szCs w:val="26"/>
              </w:rPr>
              <w:t>Người dùng xác nhận rời nhóm</w:t>
            </w: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5"/>
              </w:numPr>
              <w:spacing w:before="100" w:beforeAutospacing="1" w:after="100" w:afterAutospacing="1" w:line="276" w:lineRule="auto"/>
              <w:ind w:left="1068"/>
              <w:rPr>
                <w:szCs w:val="26"/>
              </w:rPr>
            </w:pPr>
            <w:r>
              <w:rPr>
                <w:szCs w:val="26"/>
              </w:rPr>
              <w:t>Hệ thống gửi yêu cầu đến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5"/>
              </w:numPr>
              <w:spacing w:before="100" w:beforeAutospacing="1" w:after="100" w:afterAutospacing="1" w:line="276" w:lineRule="auto"/>
              <w:ind w:left="1068"/>
              <w:rPr>
                <w:szCs w:val="26"/>
              </w:rPr>
            </w:pPr>
            <w:r>
              <w:rPr>
                <w:szCs w:val="26"/>
              </w:rPr>
              <w:t>Hệ thống gửi thông báo “rời nhóm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957"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szCs w:val="26"/>
              </w:rPr>
            </w:pPr>
            <w:r>
              <w:rPr>
                <w:szCs w:val="26"/>
              </w:rPr>
              <w:t>3.1 người dùng chọn ‘huỷ’ để dừng tác vụ</w:t>
            </w:r>
          </w:p>
        </w:tc>
        <w:tc>
          <w:tcPr>
            <w:tcW w:w="441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205" w:firstLine="0"/>
              <w:rPr>
                <w:b/>
                <w:bCs/>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3"/>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
      <w:pPr>
        <w:pStyle w:val="14"/>
        <w:ind w:left="0" w:leftChars="0" w:firstLine="0" w:firstLineChars="0"/>
        <w:jc w:val="both"/>
      </w:pPr>
    </w:p>
    <w:p>
      <w:pPr>
        <w:pStyle w:val="14"/>
        <w:ind w:left="0" w:leftChars="0" w:firstLine="0" w:firstLineChars="0"/>
        <w:jc w:val="both"/>
        <w:rPr>
          <w:rFonts w:hint="default"/>
          <w:lang w:val="en-US"/>
        </w:rPr>
      </w:pPr>
      <w:r>
        <w:t>Activity diagram rời nhóm</w:t>
      </w:r>
    </w:p>
    <w:p>
      <w:pPr>
        <w:keepNext/>
        <w:spacing w:line="276" w:lineRule="auto"/>
        <w:ind w:left="284" w:hanging="360"/>
      </w:pPr>
      <w:r>
        <w:drawing>
          <wp:inline distT="0" distB="0" distL="0" distR="0">
            <wp:extent cx="5580380" cy="4344035"/>
            <wp:effectExtent l="0" t="0" r="1270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580380" cy="4344035"/>
                    </a:xfrm>
                    <a:prstGeom prst="rect">
                      <a:avLst/>
                    </a:prstGeom>
                    <a:noFill/>
                    <a:ln>
                      <a:noFill/>
                    </a:ln>
                  </pic:spPr>
                </pic:pic>
              </a:graphicData>
            </a:graphic>
          </wp:inline>
        </w:drawing>
      </w:r>
    </w:p>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pStyle w:val="5"/>
        <w:rPr>
          <w:rFonts w:hint="default"/>
          <w:lang w:val="en-US"/>
        </w:rPr>
      </w:pPr>
      <w:bookmarkStart w:id="124" w:name="_Toc19425"/>
      <w:bookmarkStart w:id="125" w:name="_Toc32762"/>
      <w:r>
        <w:rPr>
          <w:rFonts w:hint="default"/>
          <w:lang w:val="en-US"/>
        </w:rPr>
        <w:t>N</w:t>
      </w:r>
      <w:r>
        <w:t>hắn tin</w:t>
      </w:r>
      <w:bookmarkEnd w:id="124"/>
      <w:bookmarkEnd w:id="12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631"/>
        <w:gridCol w:w="5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UC21_Nhắn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Nhắn tin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đã tạo cuộc trò chuyện với bạn bè hoặc nhóm muốn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nhắn tin với bạn bè hoặc nhóm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Người dùng chọn bạn bè hoặc nhóm muốn gửi tin nhắn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Hệ thống hiển thị giao diện nhắn tin và danh sách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Người dùng nhập tin nhắn muốn gửi và nhấn nút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Hệ thống kiểm tra tin nhắn và xử lý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1"/>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4.1. Hệ thống kiểm tra bội dung tin nhắn không hợp lệ (rỗng, chỉ chứa kí tự khoảng trắng)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4.2. 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nhắn tin</w:t>
      </w:r>
    </w:p>
    <w:p>
      <w:pPr>
        <w:ind w:left="0" w:leftChars="0" w:firstLine="0" w:firstLineChars="0"/>
        <w:rPr>
          <w:szCs w:val="26"/>
        </w:rPr>
      </w:pPr>
    </w:p>
    <w:p>
      <w:pPr>
        <w:spacing w:line="276" w:lineRule="auto"/>
        <w:ind w:left="284" w:hanging="360"/>
        <w:rPr>
          <w:szCs w:val="26"/>
        </w:rPr>
      </w:pPr>
      <w:r>
        <w:rPr>
          <w:szCs w:val="26"/>
        </w:rPr>
        <w:drawing>
          <wp:inline distT="0" distB="0" distL="0" distR="0">
            <wp:extent cx="5580380" cy="4690110"/>
            <wp:effectExtent l="0" t="0" r="1270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80380" cy="4690262"/>
                    </a:xfrm>
                    <a:prstGeom prst="rect">
                      <a:avLst/>
                    </a:prstGeom>
                    <a:noFill/>
                    <a:ln>
                      <a:noFill/>
                    </a:ln>
                  </pic:spPr>
                </pic:pic>
              </a:graphicData>
            </a:graphic>
          </wp:inline>
        </w:drawing>
      </w:r>
    </w:p>
    <w:p>
      <w:pPr>
        <w:spacing w:line="276" w:lineRule="auto"/>
        <w:ind w:left="284" w:hanging="360"/>
        <w:rPr>
          <w:szCs w:val="26"/>
        </w:rPr>
      </w:pPr>
    </w:p>
    <w:p>
      <w:pPr>
        <w:pStyle w:val="14"/>
        <w:ind w:left="0" w:leftChars="0" w:firstLine="0" w:firstLineChars="0"/>
        <w:jc w:val="both"/>
      </w:pPr>
      <w:r>
        <w:rPr>
          <w:rFonts w:hint="default"/>
          <w:lang w:val="en-US"/>
        </w:rPr>
        <w:t>Sequence</w:t>
      </w:r>
      <w:r>
        <w:t xml:space="preserve"> diagram nhắn tin</w:t>
      </w:r>
    </w:p>
    <w:p>
      <w:pPr>
        <w:spacing w:line="276" w:lineRule="auto"/>
        <w:ind w:left="284" w:hanging="360"/>
        <w:rPr>
          <w:szCs w:val="26"/>
        </w:rPr>
      </w:pPr>
    </w:p>
    <w:p>
      <w:pPr>
        <w:spacing w:line="276" w:lineRule="auto"/>
        <w:ind w:left="284" w:hanging="360"/>
        <w:rPr>
          <w:szCs w:val="26"/>
        </w:rPr>
      </w:pPr>
      <w:r>
        <w:drawing>
          <wp:inline distT="0" distB="0" distL="0" distR="0">
            <wp:extent cx="5775325" cy="4500880"/>
            <wp:effectExtent l="0" t="0" r="63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84753" cy="4508223"/>
                    </a:xfrm>
                    <a:prstGeom prst="rect">
                      <a:avLst/>
                    </a:prstGeom>
                    <a:noFill/>
                    <a:ln>
                      <a:noFill/>
                    </a:ln>
                  </pic:spPr>
                </pic:pic>
              </a:graphicData>
            </a:graphic>
          </wp:inline>
        </w:drawing>
      </w: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spacing w:line="276" w:lineRule="auto"/>
        <w:ind w:left="284" w:hanging="360"/>
        <w:rPr>
          <w:szCs w:val="26"/>
        </w:rPr>
      </w:pPr>
    </w:p>
    <w:p>
      <w:pPr>
        <w:pStyle w:val="5"/>
        <w:rPr>
          <w:rFonts w:hint="default"/>
          <w:lang w:val="en-US"/>
        </w:rPr>
      </w:pPr>
      <w:bookmarkStart w:id="126" w:name="_Toc2234"/>
      <w:bookmarkStart w:id="127" w:name="_Toc11681"/>
      <w:r>
        <w:rPr>
          <w:rFonts w:hint="default"/>
          <w:lang w:val="en-US"/>
        </w:rPr>
        <w:t>G</w:t>
      </w:r>
      <w:r>
        <w:t>ửi file, image, video</w:t>
      </w:r>
      <w:bookmarkEnd w:id="126"/>
      <w:bookmarkEnd w:id="12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038"/>
        <w:gridCol w:w="4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UC22_Gửi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Gửi file, hình ảnh, video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AWS.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đã tạo cuộc trò chuyện với bạn bè hoặc nhóm muốn </w:t>
            </w:r>
            <w:r>
              <w:t>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gửi file, hình ảnh, video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 xml:space="preserve">Người dùng chọn bạn bè hoặc nhóm muốn gửi </w:t>
            </w:r>
            <w:r>
              <w:t>file, hình ảnh, video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Hệ thống hiển thị giao diện nhắn tin và danh sách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Người dùng chọn chức năng gửi file hoặc gửi hình ảnh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Người dùng tìm và chọn file, hình ảnh, video cần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Hệ thống xử lý gửi file, hình ảnh,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2"/>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r>
              <w:rPr>
                <w:szCs w:val="26"/>
              </w:rPr>
              <w:t>5.1 Hệ thống thông báo gửi thất bại</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w:t>
      </w:r>
      <w:r>
        <w:rPr>
          <w:rFonts w:hint="default"/>
          <w:lang w:val="en-US"/>
        </w:rPr>
        <w:t xml:space="preserve"> </w:t>
      </w:r>
      <w:r>
        <w:t>diagram gửi file, image, video</w:t>
      </w:r>
    </w:p>
    <w:p>
      <w:pPr>
        <w:ind w:left="0" w:leftChars="0" w:firstLine="0" w:firstLineChars="0"/>
      </w:pPr>
      <w:r>
        <w:rPr>
          <w:b/>
          <w:bCs/>
          <w:szCs w:val="26"/>
        </w:rPr>
        <w:drawing>
          <wp:inline distT="0" distB="0" distL="0" distR="0">
            <wp:extent cx="5558790" cy="5907405"/>
            <wp:effectExtent l="0" t="0" r="381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61957" cy="5910689"/>
                    </a:xfrm>
                    <a:prstGeom prst="rect">
                      <a:avLst/>
                    </a:prstGeom>
                    <a:noFill/>
                    <a:ln>
                      <a:noFill/>
                    </a:ln>
                  </pic:spPr>
                </pic:pic>
              </a:graphicData>
            </a:graphic>
          </wp:inline>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28" w:name="_Toc5473"/>
      <w:bookmarkStart w:id="129" w:name="_Toc9029"/>
      <w:r>
        <w:rPr>
          <w:rFonts w:hint="default"/>
          <w:lang w:val="en-US"/>
        </w:rPr>
        <w:t>G</w:t>
      </w:r>
      <w:r>
        <w:t>ửi nhãn dán</w:t>
      </w:r>
      <w:bookmarkEnd w:id="128"/>
      <w:bookmarkEnd w:id="12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786"/>
        <w:gridCol w:w="5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UC23_Gửi nhãn dán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Gửi </w:t>
            </w:r>
            <w:r>
              <w:rPr>
                <w:iCs/>
                <w:szCs w:val="26"/>
              </w:rPr>
              <w:t>nhãn dán</w:t>
            </w:r>
            <w:r>
              <w:rPr>
                <w:szCs w:val="26"/>
              </w:rPr>
              <w:t xml:space="preserve">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người dùng muốn trao đổi chat cần có tài khoản đã xác nhận trở thành bạn bè thành công, hoặc ở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gửi nhãn dán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Người dùng chọn bạn bè hoặc nhóm muốn gửi nhãn dán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Hệ thống hiển thị giao diện nhắn tin và danh sách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Người dùng chọn chức năng gửi nhãn dán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Người dùng chọn nhãn dán cần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Hệ thống xử lý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3"/>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gửi sticker</w:t>
      </w:r>
    </w:p>
    <w:p>
      <w:pPr>
        <w:ind w:left="0" w:leftChars="0" w:firstLine="0" w:firstLineChars="0"/>
        <w:rPr>
          <w:szCs w:val="26"/>
        </w:rPr>
      </w:pPr>
      <w:r>
        <w:rPr>
          <w:szCs w:val="26"/>
        </w:rPr>
        <w:drawing>
          <wp:inline distT="0" distB="0" distL="0" distR="0">
            <wp:extent cx="5943600" cy="4527550"/>
            <wp:effectExtent l="0" t="0" r="0"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4527550"/>
                    </a:xfrm>
                    <a:prstGeom prst="rect">
                      <a:avLst/>
                    </a:prstGeom>
                    <a:noFill/>
                    <a:ln>
                      <a:noFill/>
                    </a:ln>
                  </pic:spPr>
                </pic:pic>
              </a:graphicData>
            </a:graphic>
          </wp:inline>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rFonts w:hint="default"/>
          <w:szCs w:val="26"/>
          <w:lang w:val="en-US"/>
        </w:rPr>
      </w:pPr>
    </w:p>
    <w:p>
      <w:pPr>
        <w:pStyle w:val="5"/>
      </w:pPr>
      <w:bookmarkStart w:id="130" w:name="_Toc14729"/>
      <w:bookmarkStart w:id="131" w:name="_Toc6527"/>
      <w:r>
        <w:rPr>
          <w:rFonts w:hint="default"/>
          <w:lang w:val="en-US"/>
        </w:rPr>
        <w:t>T</w:t>
      </w:r>
      <w:r>
        <w:t>rả lời tin nhắn</w:t>
      </w:r>
      <w:bookmarkEnd w:id="130"/>
      <w:bookmarkEnd w:id="131"/>
    </w:p>
    <w:p>
      <w:pPr>
        <w:ind w:left="0" w:leftChars="0" w:firstLine="0" w:firstLineChars="0"/>
        <w:rPr>
          <w:rFonts w:hint="default"/>
          <w:lang w:val="en-US"/>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903"/>
        <w:gridCol w:w="49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UC24_Trả lời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Trả lời một tin nhắn cụ thể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trả lời tin nhắn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4"/>
              </w:numPr>
              <w:spacing w:before="100" w:beforeAutospacing="1" w:after="100" w:afterAutospacing="1" w:line="276" w:lineRule="auto"/>
              <w:rPr>
                <w:szCs w:val="26"/>
              </w:rPr>
            </w:pPr>
            <w:r>
              <w:rPr>
                <w:szCs w:val="26"/>
              </w:rPr>
              <w:t>Người dùng chọn chức năng “trả lời” tại tin nhắn muốn trả lời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4"/>
              </w:numPr>
              <w:spacing w:before="100" w:beforeAutospacing="1" w:after="100" w:afterAutospacing="1" w:line="276" w:lineRule="auto"/>
              <w:rPr>
                <w:szCs w:val="26"/>
              </w:rPr>
            </w:pPr>
            <w:r>
              <w:rPr>
                <w:szCs w:val="26"/>
              </w:rPr>
              <w:t>Người dùng nhập tin nhắn muốn gửi và nhấn nút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4"/>
              </w:numPr>
              <w:spacing w:before="100" w:beforeAutospacing="1" w:after="100" w:afterAutospacing="1" w:line="276" w:lineRule="auto"/>
              <w:rPr>
                <w:szCs w:val="26"/>
              </w:rPr>
            </w:pPr>
            <w:r>
              <w:rPr>
                <w:szCs w:val="26"/>
              </w:rPr>
              <w:t>Hệ thống kiểm tra tin nhắn và xử lý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4"/>
              </w:numPr>
              <w:spacing w:before="100" w:beforeAutospacing="1" w:after="100" w:afterAutospacing="1" w:line="276" w:lineRule="auto"/>
              <w:rPr>
                <w:szCs w:val="26"/>
              </w:rPr>
            </w:pPr>
            <w:r>
              <w:rPr>
                <w:szCs w:val="26"/>
              </w:rPr>
              <w:t>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737"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left="36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4"/>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3.1. Hệ thống kiểm tra nội dung tin nhắn không hợp lệ (rỗng, chỉ chứa kí tự khoảng trắng)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3.2. 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r>
        <w:t>Activity diagram trả lời tin nhắn</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szCs w:val="26"/>
        </w:rPr>
        <w:drawing>
          <wp:anchor distT="0" distB="0" distL="114300" distR="114300" simplePos="0" relativeHeight="251668480" behindDoc="0" locked="0" layoutInCell="1" allowOverlap="1">
            <wp:simplePos x="0" y="0"/>
            <wp:positionH relativeFrom="column">
              <wp:posOffset>-187325</wp:posOffset>
            </wp:positionH>
            <wp:positionV relativeFrom="paragraph">
              <wp:posOffset>184785</wp:posOffset>
            </wp:positionV>
            <wp:extent cx="5943600" cy="4878070"/>
            <wp:effectExtent l="0" t="0" r="0" b="139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4878070"/>
                    </a:xfrm>
                    <a:prstGeom prst="rect">
                      <a:avLst/>
                    </a:prstGeom>
                    <a:noFill/>
                    <a:ln>
                      <a:noFill/>
                    </a:ln>
                  </pic:spPr>
                </pic:pic>
              </a:graphicData>
            </a:graphic>
          </wp:anchor>
        </w:drawing>
      </w:r>
    </w:p>
    <w:p>
      <w:pPr>
        <w:pStyle w:val="5"/>
        <w:rPr>
          <w:rFonts w:hint="default"/>
          <w:lang w:val="en-US"/>
        </w:rPr>
      </w:pPr>
      <w:bookmarkStart w:id="132" w:name="_Toc29609"/>
      <w:bookmarkStart w:id="133" w:name="_Toc30857"/>
      <w:r>
        <w:rPr>
          <w:rFonts w:hint="default"/>
          <w:lang w:val="en-US"/>
        </w:rPr>
        <w:t>T</w:t>
      </w:r>
      <w:r>
        <w:t>hu hồi tin nhắn</w:t>
      </w:r>
      <w:bookmarkEnd w:id="132"/>
      <w:bookmarkEnd w:id="13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3958"/>
        <w:gridCol w:w="4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UC25_Thu hồi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Thu hồi tin nhắn đã gửi với bạn bè hoặc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thu hồi tin nhắn đã gửi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5"/>
              </w:numPr>
              <w:spacing w:before="100" w:beforeAutospacing="1" w:after="100" w:afterAutospacing="1" w:line="276" w:lineRule="auto"/>
              <w:rPr>
                <w:szCs w:val="26"/>
              </w:rPr>
            </w:pPr>
            <w:r>
              <w:rPr>
                <w:szCs w:val="26"/>
              </w:rPr>
              <w:t>Người dùng chọn chức năng “thu hồi” tại tin nhắn muốn thu hồi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5"/>
              </w:numPr>
              <w:spacing w:before="100" w:beforeAutospacing="1" w:after="100" w:afterAutospacing="1" w:line="276" w:lineRule="auto"/>
              <w:rPr>
                <w:szCs w:val="26"/>
              </w:rPr>
            </w:pPr>
            <w:r>
              <w:rPr>
                <w:szCs w:val="26"/>
              </w:rPr>
              <w:t>Hệ thống xử lý thu hồi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5"/>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thu hồi tin nhắn</w:t>
      </w:r>
    </w:p>
    <w:p>
      <w:r>
        <w:rPr>
          <w:szCs w:val="26"/>
        </w:rPr>
        <w:drawing>
          <wp:anchor distT="0" distB="0" distL="114300" distR="114300" simplePos="0" relativeHeight="251669504" behindDoc="0" locked="0" layoutInCell="1" allowOverlap="1">
            <wp:simplePos x="0" y="0"/>
            <wp:positionH relativeFrom="column">
              <wp:posOffset>-65405</wp:posOffset>
            </wp:positionH>
            <wp:positionV relativeFrom="paragraph">
              <wp:posOffset>247650</wp:posOffset>
            </wp:positionV>
            <wp:extent cx="5989320" cy="4040505"/>
            <wp:effectExtent l="0" t="0" r="0" b="1333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89320" cy="4040505"/>
                    </a:xfrm>
                    <a:prstGeom prst="rect">
                      <a:avLst/>
                    </a:prstGeom>
                    <a:noFill/>
                    <a:ln>
                      <a:noFill/>
                    </a:ln>
                  </pic:spPr>
                </pic:pic>
              </a:graphicData>
            </a:graphic>
          </wp:anchor>
        </w:drawing>
      </w: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5"/>
      </w:pPr>
      <w:bookmarkStart w:id="134" w:name="_Toc682"/>
      <w:bookmarkStart w:id="135" w:name="_Toc180"/>
      <w:r>
        <w:rPr>
          <w:rFonts w:hint="default"/>
          <w:lang w:val="en-US"/>
        </w:rPr>
        <w:t>X</w:t>
      </w:r>
      <w:r>
        <w:t>oá tin nhắn</w:t>
      </w:r>
      <w:bookmarkEnd w:id="134"/>
      <w:bookmarkEnd w:id="13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44"/>
        <w:gridCol w:w="4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UC26_Xóa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Xóa tin nhắn trong cửa sổ chat của người dùng (“Xóa chỉ ở phía tôi”)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xóa tin nhắn bất kì chỉ trong cửa sổ chat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6"/>
              </w:numPr>
              <w:spacing w:before="100" w:beforeAutospacing="1" w:after="100" w:afterAutospacing="1" w:line="276" w:lineRule="auto"/>
              <w:rPr>
                <w:szCs w:val="26"/>
              </w:rPr>
            </w:pPr>
            <w:r>
              <w:rPr>
                <w:szCs w:val="26"/>
              </w:rPr>
              <w:t>Người dùng chọn chức năng “Xóa chỉ ở phía tôi” tại tin nhắn muốn xóa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6"/>
              </w:numPr>
              <w:spacing w:before="100" w:beforeAutospacing="1" w:after="100" w:afterAutospacing="1" w:line="276" w:lineRule="auto"/>
              <w:rPr>
                <w:szCs w:val="26"/>
              </w:rPr>
            </w:pPr>
            <w:r>
              <w:rPr>
                <w:szCs w:val="26"/>
              </w:rPr>
              <w:t>Hệ thống xử lý xóa tin nhắn người dùng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6"/>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tin nhắn</w:t>
      </w:r>
    </w:p>
    <w:p>
      <w:pPr>
        <w:ind w:left="0" w:leftChars="0" w:firstLine="0" w:firstLineChars="0"/>
        <w:rPr>
          <w:szCs w:val="26"/>
        </w:rPr>
      </w:pPr>
    </w:p>
    <w:p>
      <w:pPr>
        <w:ind w:left="0" w:leftChars="0" w:firstLine="0" w:firstLineChars="0"/>
        <w:rPr>
          <w:szCs w:val="26"/>
        </w:rPr>
      </w:pPr>
      <w:r>
        <w:rPr>
          <w:szCs w:val="26"/>
        </w:rPr>
        <w:drawing>
          <wp:anchor distT="0" distB="0" distL="114300" distR="114300" simplePos="0" relativeHeight="251670528" behindDoc="0" locked="0" layoutInCell="1" allowOverlap="1">
            <wp:simplePos x="0" y="0"/>
            <wp:positionH relativeFrom="column">
              <wp:posOffset>-128270</wp:posOffset>
            </wp:positionH>
            <wp:positionV relativeFrom="paragraph">
              <wp:posOffset>74295</wp:posOffset>
            </wp:positionV>
            <wp:extent cx="5923280" cy="3509010"/>
            <wp:effectExtent l="0" t="0" r="5080" b="1143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23280" cy="3509010"/>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36" w:name="_Toc18934"/>
      <w:bookmarkStart w:id="137" w:name="_Toc30987"/>
      <w:r>
        <w:rPr>
          <w:rFonts w:hint="default"/>
          <w:lang w:val="en-US"/>
        </w:rPr>
        <w:t>G</w:t>
      </w:r>
      <w:r>
        <w:t>ửi biểu cảm</w:t>
      </w:r>
      <w:bookmarkEnd w:id="136"/>
      <w:bookmarkEnd w:id="13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54"/>
        <w:gridCol w:w="4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UC27_Gửi biểu cảm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Gửi biểu cảm cho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 tin nhắn muốn gửi biểu cảm không phải là tin nhắn đã thu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gửi biểu cảm cho tin nhắn với bạn bè trong cửa sổ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7"/>
              </w:numPr>
              <w:spacing w:before="100" w:beforeAutospacing="1" w:after="100" w:afterAutospacing="1" w:line="276" w:lineRule="auto"/>
              <w:rPr>
                <w:szCs w:val="26"/>
              </w:rPr>
            </w:pPr>
            <w:r>
              <w:rPr>
                <w:szCs w:val="26"/>
              </w:rPr>
              <w:t>Người dùng chọn biểu cảm tại tin nhắn muốn gửi biểu cảm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7"/>
              </w:numPr>
              <w:spacing w:before="100" w:beforeAutospacing="1" w:after="100" w:afterAutospacing="1" w:line="276" w:lineRule="auto"/>
              <w:rPr>
                <w:szCs w:val="26"/>
              </w:rPr>
            </w:pPr>
            <w:r>
              <w:rPr>
                <w:szCs w:val="26"/>
              </w:rPr>
              <w:t>Hệ thống xử lý gửi biểu cảm người dùng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7"/>
              </w:numPr>
              <w:spacing w:before="100" w:beforeAutospacing="1" w:after="100" w:afterAutospacing="1" w:line="276" w:lineRule="auto"/>
              <w:rPr>
                <w:szCs w:val="26"/>
              </w:rPr>
            </w:pPr>
            <w:r>
              <w:rPr>
                <w:szCs w:val="26"/>
              </w:rPr>
              <w:t>Hệ thống cập nhật lại danh sách tin nhắn và biểu cảm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gửi biểu cảm</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szCs w:val="26"/>
        </w:rPr>
        <w:drawing>
          <wp:anchor distT="0" distB="0" distL="114300" distR="114300" simplePos="0" relativeHeight="251671552" behindDoc="0" locked="0" layoutInCell="1" allowOverlap="1">
            <wp:simplePos x="0" y="0"/>
            <wp:positionH relativeFrom="column">
              <wp:posOffset>-86995</wp:posOffset>
            </wp:positionH>
            <wp:positionV relativeFrom="paragraph">
              <wp:posOffset>53340</wp:posOffset>
            </wp:positionV>
            <wp:extent cx="5943600" cy="331279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43600" cy="3312795"/>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38" w:name="_Toc20950"/>
      <w:bookmarkStart w:id="139" w:name="_Toc7025"/>
      <w:r>
        <w:rPr>
          <w:rFonts w:hint="default"/>
          <w:lang w:val="en-US"/>
        </w:rPr>
        <w:t>C</w:t>
      </w:r>
      <w:r>
        <w:t>huyển tiếp tin nhắn</w:t>
      </w:r>
      <w:bookmarkEnd w:id="138"/>
      <w:bookmarkEnd w:id="13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95"/>
        <w:gridCol w:w="4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UC28_Chuyển tiếp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Chuyển tiếp tin nhắn sang một cuộc trò chuyện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 tin nhắn muốn chuyển tiếp không phải là tin nhắn đã thu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chuyển tiếp tin nhắn sang một cuộc trò chuyện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8"/>
              </w:numPr>
              <w:spacing w:before="100" w:beforeAutospacing="1" w:after="100" w:afterAutospacing="1" w:line="276" w:lineRule="auto"/>
              <w:rPr>
                <w:szCs w:val="26"/>
              </w:rPr>
            </w:pPr>
            <w:r>
              <w:rPr>
                <w:szCs w:val="26"/>
              </w:rPr>
              <w:t>Người dùng chọn tin nhắn muốn chuyển tiếp</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8"/>
              </w:numPr>
              <w:spacing w:before="100" w:beforeAutospacing="1" w:after="100" w:afterAutospacing="1" w:line="276" w:lineRule="auto"/>
              <w:rPr>
                <w:szCs w:val="26"/>
              </w:rPr>
            </w:pPr>
            <w:r>
              <w:rPr>
                <w:szCs w:val="26"/>
              </w:rPr>
              <w:t>Hệ thống hiển thị danh sách các cuộc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8"/>
              </w:numPr>
              <w:spacing w:before="100" w:beforeAutospacing="1" w:after="100" w:afterAutospacing="1" w:line="276" w:lineRule="auto"/>
              <w:rPr>
                <w:szCs w:val="26"/>
              </w:rPr>
            </w:pPr>
            <w:r>
              <w:rPr>
                <w:szCs w:val="26"/>
              </w:rPr>
              <w:t>Người dùng chọn cuộc trò chuyện muốn chuyển tiếp tin nhắn đến và nhấn nút gửi</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8"/>
              </w:numPr>
              <w:spacing w:before="100" w:beforeAutospacing="1" w:after="100" w:afterAutospacing="1" w:line="276" w:lineRule="auto"/>
              <w:rPr>
                <w:szCs w:val="26"/>
              </w:rPr>
            </w:pPr>
            <w:r>
              <w:rPr>
                <w:szCs w:val="26"/>
              </w:rPr>
              <w:t>Hệ thống xử lý và chuyển tiếp tin nhắn đến cuộc trò chuyện mà người dùng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8"/>
              </w:numPr>
              <w:spacing w:before="100" w:beforeAutospacing="1" w:after="100" w:afterAutospacing="1" w:line="276" w:lineRule="auto"/>
              <w:rPr>
                <w:szCs w:val="26"/>
              </w:rPr>
            </w:pPr>
            <w:r>
              <w:rPr>
                <w:szCs w:val="26"/>
              </w:rPr>
              <w:t>Hệ thống thông báo chuyển tiếp tin nhắn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rPr>
          <w:b/>
          <w:bCs/>
          <w:szCs w:val="26"/>
        </w:rPr>
        <w:drawing>
          <wp:anchor distT="0" distB="0" distL="114300" distR="114300" simplePos="0" relativeHeight="251672576" behindDoc="0" locked="0" layoutInCell="1" allowOverlap="1">
            <wp:simplePos x="0" y="0"/>
            <wp:positionH relativeFrom="column">
              <wp:posOffset>23495</wp:posOffset>
            </wp:positionH>
            <wp:positionV relativeFrom="paragraph">
              <wp:posOffset>455295</wp:posOffset>
            </wp:positionV>
            <wp:extent cx="5943600" cy="3668395"/>
            <wp:effectExtent l="0" t="0" r="0" b="444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668395"/>
                    </a:xfrm>
                    <a:prstGeom prst="rect">
                      <a:avLst/>
                    </a:prstGeom>
                    <a:noFill/>
                    <a:ln>
                      <a:noFill/>
                    </a:ln>
                  </pic:spPr>
                </pic:pic>
              </a:graphicData>
            </a:graphic>
          </wp:anchor>
        </w:drawing>
      </w:r>
      <w:r>
        <w:t>Activity diagram chuyển tiếp tin nhắn</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40" w:name="_Toc12508"/>
      <w:bookmarkStart w:id="141" w:name="_Toc6189"/>
      <w:r>
        <w:rPr>
          <w:rFonts w:hint="default"/>
          <w:lang w:val="en-US"/>
        </w:rPr>
        <w:t>Tag</w:t>
      </w:r>
      <w:bookmarkEnd w:id="140"/>
      <w:bookmarkEnd w:id="141"/>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69"/>
        <w:gridCol w:w="4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UC29_Tag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sẽ gửi tin nhắn nhắc đến tên một thành viên trong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gửi tin nhắn có nhắc đến tên một thành viên trong nhóm chat</w:t>
            </w:r>
            <w:r>
              <w:rPr>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 xml:space="preserve">Người dùng nhập “@” </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Hệ thống hiển thị danh sách các thành viên trong nhóm mà người dùng muốn 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Người dùng chọn thành viên muốn tag và nhấn nút gửi tin nhắn</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Hệ thống xử lý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Hệ thống xóa nội dung tin nhắn trong ô nhập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59"/>
              </w:numPr>
              <w:spacing w:before="100" w:beforeAutospacing="1" w:after="100" w:afterAutospacing="1" w:line="276" w:lineRule="auto"/>
              <w:rPr>
                <w:szCs w:val="26"/>
              </w:rPr>
            </w:pPr>
            <w:r>
              <w:rPr>
                <w:szCs w:val="26"/>
              </w:rPr>
              <w:t>Hệ thống cập nhật lại danh sách tin nhắn và hiển thị nội dung tin nhắn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rPr>
          <w:rFonts w:hint="default"/>
          <w:lang w:val="en-US"/>
        </w:rPr>
      </w:pPr>
      <w:r>
        <w:t xml:space="preserve">Activity diagram </w:t>
      </w:r>
      <w:r>
        <w:rPr>
          <w:rFonts w:hint="default"/>
          <w:lang w:val="en-US"/>
        </w:rPr>
        <w:t>Tag</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b/>
          <w:bCs/>
          <w:szCs w:val="26"/>
        </w:rPr>
        <w:drawing>
          <wp:anchor distT="0" distB="0" distL="114300" distR="114300" simplePos="0" relativeHeight="251673600" behindDoc="0" locked="0" layoutInCell="1" allowOverlap="1">
            <wp:simplePos x="0" y="0"/>
            <wp:positionH relativeFrom="column">
              <wp:posOffset>-195580</wp:posOffset>
            </wp:positionH>
            <wp:positionV relativeFrom="paragraph">
              <wp:posOffset>174625</wp:posOffset>
            </wp:positionV>
            <wp:extent cx="5943600" cy="4204970"/>
            <wp:effectExtent l="0" t="0" r="0" b="127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4204970"/>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42" w:name="_Toc16391"/>
      <w:bookmarkStart w:id="143" w:name="_Toc9123"/>
      <w:r>
        <w:rPr>
          <w:rFonts w:hint="default"/>
          <w:szCs w:val="26"/>
          <w:lang w:val="en-US"/>
        </w:rPr>
        <w:t>T</w:t>
      </w:r>
      <w:r>
        <w:rPr>
          <w:szCs w:val="26"/>
        </w:rPr>
        <w:t>ìm kiếm bạn bè</w:t>
      </w:r>
      <w:bookmarkEnd w:id="142"/>
      <w:bookmarkEnd w:id="14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62"/>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UC30_Tìm kiếm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tìm kiếm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tìm kiếm bạn bè trong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1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3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19"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0"/>
              </w:numPr>
              <w:spacing w:before="100" w:beforeAutospacing="1" w:after="100" w:afterAutospacing="1" w:line="276" w:lineRule="auto"/>
              <w:rPr>
                <w:szCs w:val="26"/>
              </w:rPr>
            </w:pPr>
            <w:r>
              <w:rPr>
                <w:szCs w:val="26"/>
              </w:rPr>
              <w:t xml:space="preserve">Người dùng nhập tên bạn bè vào ô tìm kiếm </w:t>
            </w:r>
          </w:p>
        </w:tc>
        <w:tc>
          <w:tcPr>
            <w:tcW w:w="483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0"/>
              </w:numPr>
              <w:spacing w:before="100" w:beforeAutospacing="1" w:after="100" w:afterAutospacing="1" w:line="276" w:lineRule="auto"/>
              <w:rPr>
                <w:szCs w:val="26"/>
              </w:rPr>
            </w:pPr>
            <w:r>
              <w:rPr>
                <w:szCs w:val="26"/>
              </w:rPr>
              <w:t>Hệ thống tìm kiếm và hiển thị danh sách bạn bè mà người dùng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1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3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19"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31"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pStyle w:val="14"/>
        <w:ind w:left="0" w:leftChars="0" w:firstLine="0" w:firstLineChars="0"/>
        <w:jc w:val="both"/>
      </w:pPr>
      <w:r>
        <w:t>Activity diagram tìm kiếm bạn bè</w:t>
      </w:r>
    </w:p>
    <w:p>
      <w:pPr>
        <w:ind w:left="0" w:leftChars="0" w:firstLine="0" w:firstLineChars="0"/>
        <w:rPr>
          <w:szCs w:val="26"/>
        </w:rPr>
      </w:pPr>
      <w:r>
        <w:rPr>
          <w:b/>
          <w:bCs/>
          <w:szCs w:val="26"/>
        </w:rPr>
        <w:drawing>
          <wp:anchor distT="0" distB="0" distL="114300" distR="114300" simplePos="0" relativeHeight="251674624" behindDoc="0" locked="0" layoutInCell="1" allowOverlap="1">
            <wp:simplePos x="0" y="0"/>
            <wp:positionH relativeFrom="column">
              <wp:posOffset>-121285</wp:posOffset>
            </wp:positionH>
            <wp:positionV relativeFrom="paragraph">
              <wp:posOffset>173355</wp:posOffset>
            </wp:positionV>
            <wp:extent cx="5943600" cy="2534920"/>
            <wp:effectExtent l="0" t="0" r="0" b="1016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2534920"/>
                    </a:xfrm>
                    <a:prstGeom prst="rect">
                      <a:avLst/>
                    </a:prstGeom>
                    <a:noFill/>
                    <a:ln>
                      <a:noFill/>
                    </a:ln>
                  </pic:spPr>
                </pic:pic>
              </a:graphicData>
            </a:graphic>
          </wp:anchor>
        </w:drawing>
      </w:r>
    </w:p>
    <w:p>
      <w:pPr>
        <w:ind w:left="0" w:leftChars="0" w:firstLine="0" w:firstLineChars="0"/>
        <w:rPr>
          <w:szCs w:val="26"/>
        </w:rPr>
      </w:pPr>
    </w:p>
    <w:p>
      <w:pPr>
        <w:pStyle w:val="5"/>
      </w:pPr>
      <w:bookmarkStart w:id="144" w:name="_Toc7489"/>
      <w:bookmarkStart w:id="145" w:name="_Toc13299"/>
      <w:r>
        <w:rPr>
          <w:iCs/>
          <w:szCs w:val="26"/>
        </w:rPr>
        <w:t>Gửi yêu cầu kết bạn</w:t>
      </w:r>
      <w:bookmarkEnd w:id="144"/>
      <w:bookmarkEnd w:id="145"/>
    </w:p>
    <w:p>
      <w:pPr>
        <w:ind w:left="0" w:leftChars="0" w:firstLine="0" w:firstLineChars="0"/>
        <w:rPr>
          <w:rFonts w:hint="default"/>
          <w:lang w:val="en-US"/>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45"/>
        <w:gridCol w:w="4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UC31_Gửi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gửi yêu cầu kết bạn cho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 xml:space="preserve">Người dùng chọn chức năng thêm bạn bè </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Hệ thống hiển thị giao diện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Người dùng nhập số điện thoại hoặc email của người cần kết bạn và nhấn nút tìm kiếm</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Hệ thống xử lý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Hệ thống hiển thị thông tin của người cần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Người dùng chọn nút kết bạn</w:t>
            </w: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Hệ thống xử lý 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firstLine="0"/>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1"/>
              </w:numPr>
              <w:spacing w:before="100" w:beforeAutospacing="1" w:after="100" w:afterAutospacing="1" w:line="276" w:lineRule="auto"/>
              <w:rPr>
                <w:szCs w:val="26"/>
              </w:rPr>
            </w:pPr>
            <w:r>
              <w:rPr>
                <w:szCs w:val="26"/>
              </w:rPr>
              <w:t>Hệ thống thông báo “gửi yêu cầu kết bạn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4.1 Hệ thống thông báo “không tìm thấy”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00"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50"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gửi yêu cầu kết bạn</w:t>
      </w:r>
    </w:p>
    <w:p>
      <w:pPr>
        <w:ind w:left="0" w:leftChars="0" w:firstLine="0" w:firstLineChars="0"/>
        <w:rPr>
          <w:szCs w:val="26"/>
        </w:rPr>
      </w:pPr>
    </w:p>
    <w:p>
      <w:pPr>
        <w:ind w:left="0" w:leftChars="0" w:firstLine="0" w:firstLineChars="0"/>
        <w:rPr>
          <w:szCs w:val="26"/>
        </w:rPr>
      </w:pPr>
      <w:r>
        <w:rPr>
          <w:b/>
          <w:bCs/>
          <w:szCs w:val="26"/>
        </w:rPr>
        <w:drawing>
          <wp:anchor distT="0" distB="0" distL="114300" distR="114300" simplePos="0" relativeHeight="251675648" behindDoc="0" locked="0" layoutInCell="1" allowOverlap="1">
            <wp:simplePos x="0" y="0"/>
            <wp:positionH relativeFrom="column">
              <wp:posOffset>18415</wp:posOffset>
            </wp:positionH>
            <wp:positionV relativeFrom="paragraph">
              <wp:posOffset>10160</wp:posOffset>
            </wp:positionV>
            <wp:extent cx="5943600" cy="5299075"/>
            <wp:effectExtent l="0" t="0" r="0" b="444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943600" cy="5299075"/>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46" w:name="_Toc30488"/>
      <w:bookmarkStart w:id="147" w:name="_Toc989"/>
      <w:r>
        <w:rPr>
          <w:iCs/>
          <w:szCs w:val="26"/>
        </w:rPr>
        <w:t>Xóa yêu cầu kết bạn</w:t>
      </w:r>
      <w:bookmarkEnd w:id="146"/>
      <w:bookmarkEnd w:id="14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26"/>
        <w:gridCol w:w="4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UC32_Xóa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người dùng đã gửi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xóa yêu cầu kết bạn cho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2"/>
              </w:numPr>
              <w:spacing w:before="100" w:beforeAutospacing="1" w:after="100" w:afterAutospacing="1" w:line="276" w:lineRule="auto"/>
              <w:rPr>
                <w:szCs w:val="26"/>
              </w:rPr>
            </w:pPr>
            <w:r>
              <w:rPr>
                <w:szCs w:val="26"/>
              </w:rPr>
              <w:t xml:space="preserve">Người dùng chọn chức năng “Hủy yêu cầu”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2"/>
              </w:numPr>
              <w:spacing w:before="100" w:beforeAutospacing="1" w:after="100" w:afterAutospacing="1" w:line="276" w:lineRule="auto"/>
              <w:rPr>
                <w:szCs w:val="26"/>
              </w:rPr>
            </w:pPr>
            <w:r>
              <w:rPr>
                <w:szCs w:val="26"/>
              </w:rPr>
              <w:t>Hệ thống xử lý hủy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2"/>
              </w:numPr>
              <w:spacing w:before="100" w:beforeAutospacing="1" w:after="100" w:afterAutospacing="1" w:line="276" w:lineRule="auto"/>
              <w:rPr>
                <w:szCs w:val="26"/>
              </w:rPr>
            </w:pPr>
            <w:r>
              <w:rPr>
                <w:szCs w:val="26"/>
              </w:rPr>
              <w:t>Hệ thống cập nhật lại danh sách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pStyle w:val="14"/>
        <w:ind w:left="0" w:leftChars="0" w:firstLine="0" w:firstLineChars="0"/>
        <w:jc w:val="both"/>
      </w:pPr>
    </w:p>
    <w:p/>
    <w:p/>
    <w:p/>
    <w:p/>
    <w:p/>
    <w:p/>
    <w:p/>
    <w:p/>
    <w:p/>
    <w:p>
      <w:pPr>
        <w:pStyle w:val="14"/>
        <w:ind w:left="0" w:leftChars="0" w:firstLine="0" w:firstLineChars="0"/>
        <w:jc w:val="both"/>
        <w:rPr>
          <w:szCs w:val="26"/>
        </w:rPr>
      </w:pPr>
      <w:r>
        <w:t>Activity diagram</w:t>
      </w:r>
      <w:r>
        <w:rPr>
          <w:rFonts w:hint="default"/>
          <w:lang w:val="en-US"/>
        </w:rPr>
        <w:t xml:space="preserve"> </w:t>
      </w:r>
      <w:r>
        <w:t>xoá yêu cầu kết bạn</w:t>
      </w:r>
    </w:p>
    <w:p>
      <w:pPr>
        <w:ind w:left="0" w:leftChars="0" w:firstLine="0" w:firstLineChars="0"/>
        <w:rPr>
          <w:szCs w:val="26"/>
        </w:rPr>
      </w:pPr>
      <w:r>
        <w:rPr>
          <w:b/>
          <w:bCs/>
          <w:szCs w:val="26"/>
        </w:rPr>
        <w:drawing>
          <wp:anchor distT="0" distB="0" distL="114300" distR="114300" simplePos="0" relativeHeight="251676672" behindDoc="0" locked="0" layoutInCell="1" allowOverlap="1">
            <wp:simplePos x="0" y="0"/>
            <wp:positionH relativeFrom="column">
              <wp:posOffset>-212725</wp:posOffset>
            </wp:positionH>
            <wp:positionV relativeFrom="paragraph">
              <wp:posOffset>66040</wp:posOffset>
            </wp:positionV>
            <wp:extent cx="5943600" cy="2771140"/>
            <wp:effectExtent l="0" t="0" r="0" b="254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43600" cy="2771140"/>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48" w:name="_Toc8177"/>
      <w:bookmarkStart w:id="149" w:name="_Toc1725"/>
      <w:r>
        <w:rPr>
          <w:iCs/>
          <w:szCs w:val="26"/>
        </w:rPr>
        <w:t>Chấp nhận yêu cầu kết bạn</w:t>
      </w:r>
      <w:bookmarkEnd w:id="148"/>
      <w:bookmarkEnd w:id="14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21"/>
        <w:gridCol w:w="44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UC33_Chấp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từ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người dùng đã nhận được yêu cầu kết bạn từ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3"/>
              </w:numPr>
              <w:spacing w:before="100" w:beforeAutospacing="1" w:after="100" w:afterAutospacing="1" w:line="276" w:lineRule="auto"/>
              <w:rPr>
                <w:szCs w:val="26"/>
              </w:rPr>
            </w:pPr>
            <w:r>
              <w:rPr>
                <w:szCs w:val="26"/>
              </w:rPr>
              <w:t xml:space="preserve">Người dùng chọn chức năng “Đồng ý”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3"/>
              </w:numPr>
              <w:spacing w:before="100" w:beforeAutospacing="1" w:after="100" w:afterAutospacing="1" w:line="276" w:lineRule="auto"/>
              <w:rPr>
                <w:szCs w:val="26"/>
              </w:rPr>
            </w:pPr>
            <w:r>
              <w:rPr>
                <w:szCs w:val="26"/>
              </w:rPr>
              <w:t>Hệ thống xử lý chấp nhận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3"/>
              </w:numPr>
              <w:spacing w:before="100" w:beforeAutospacing="1" w:after="100" w:afterAutospacing="1" w:line="276" w:lineRule="auto"/>
              <w:rPr>
                <w:szCs w:val="26"/>
              </w:rPr>
            </w:pPr>
            <w:r>
              <w:rPr>
                <w:szCs w:val="26"/>
              </w:rPr>
              <w:t>Hệ thống cập nhật lại danh sách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3"/>
              </w:numPr>
              <w:spacing w:before="100" w:beforeAutospacing="1" w:after="100" w:afterAutospacing="1" w:line="276" w:lineRule="auto"/>
              <w:rPr>
                <w:szCs w:val="26"/>
              </w:rPr>
            </w:pPr>
            <w:r>
              <w:rPr>
                <w:szCs w:val="26"/>
              </w:rPr>
              <w:t>Hệ thống tạo cuộc trò chuyện với người được chấp nhận yêu cầu và thông báo “Đã trở thành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rPr>
          <w:b/>
          <w:bCs/>
          <w:szCs w:val="26"/>
        </w:rPr>
        <w:drawing>
          <wp:anchor distT="0" distB="0" distL="114300" distR="114300" simplePos="0" relativeHeight="251677696" behindDoc="0" locked="0" layoutInCell="1" allowOverlap="1">
            <wp:simplePos x="0" y="0"/>
            <wp:positionH relativeFrom="column">
              <wp:posOffset>-132080</wp:posOffset>
            </wp:positionH>
            <wp:positionV relativeFrom="paragraph">
              <wp:posOffset>609600</wp:posOffset>
            </wp:positionV>
            <wp:extent cx="5943600" cy="3351530"/>
            <wp:effectExtent l="0" t="0" r="0" b="127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43600" cy="3351530"/>
                    </a:xfrm>
                    <a:prstGeom prst="rect">
                      <a:avLst/>
                    </a:prstGeom>
                    <a:noFill/>
                    <a:ln>
                      <a:noFill/>
                    </a:ln>
                  </pic:spPr>
                </pic:pic>
              </a:graphicData>
            </a:graphic>
          </wp:anchor>
        </w:drawing>
      </w:r>
      <w:r>
        <w:t>Activity diagram chấp nhận yêu cầu kết bạn</w:t>
      </w:r>
    </w:p>
    <w:p/>
    <w:p/>
    <w:p/>
    <w:p/>
    <w:p/>
    <w:p/>
    <w:p/>
    <w:p/>
    <w:p/>
    <w:p/>
    <w:p/>
    <w:p/>
    <w:p/>
    <w:p>
      <w:pPr>
        <w:ind w:left="0" w:leftChars="0" w:firstLine="0" w:firstLineChars="0"/>
        <w:rPr>
          <w:szCs w:val="26"/>
        </w:rPr>
      </w:pPr>
    </w:p>
    <w:p>
      <w:pPr>
        <w:pStyle w:val="5"/>
      </w:pPr>
      <w:bookmarkStart w:id="150" w:name="_Toc8572"/>
      <w:bookmarkStart w:id="151" w:name="_Toc1718"/>
      <w:r>
        <w:rPr>
          <w:iCs/>
          <w:szCs w:val="26"/>
        </w:rPr>
        <w:t>Từ chối yêu cầu kết bạn</w:t>
      </w:r>
      <w:bookmarkEnd w:id="150"/>
      <w:bookmarkEnd w:id="151"/>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44"/>
        <w:gridCol w:w="4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UC34_Từ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người dùng đã nhận được yêu cầu kết bạn từ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4"/>
              </w:numPr>
              <w:spacing w:before="100" w:beforeAutospacing="1" w:after="100" w:afterAutospacing="1" w:line="276" w:lineRule="auto"/>
              <w:rPr>
                <w:szCs w:val="26"/>
              </w:rPr>
            </w:pPr>
            <w:r>
              <w:rPr>
                <w:szCs w:val="26"/>
              </w:rPr>
              <w:t xml:space="preserve">Người dùng chọn chức năng “Từ chối” tại giao diện danh sách kết bạn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4"/>
              </w:numPr>
              <w:spacing w:before="100" w:beforeAutospacing="1" w:after="100" w:afterAutospacing="1" w:line="276" w:lineRule="auto"/>
              <w:rPr>
                <w:szCs w:val="26"/>
              </w:rPr>
            </w:pPr>
            <w:r>
              <w:rPr>
                <w:szCs w:val="26"/>
              </w:rPr>
              <w:t>Hệ thống xử lý từ chối yêu cầu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4"/>
              </w:numPr>
              <w:spacing w:before="100" w:beforeAutospacing="1" w:after="100" w:afterAutospacing="1" w:line="276" w:lineRule="auto"/>
              <w:rPr>
                <w:szCs w:val="26"/>
              </w:rPr>
            </w:pPr>
            <w:r>
              <w:rPr>
                <w:szCs w:val="26"/>
              </w:rPr>
              <w:t>Hệ thống cập nhật lại danh sách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b/>
          <w:bCs/>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từ chối yêu cầu kết bạn</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b/>
          <w:bCs/>
          <w:szCs w:val="26"/>
        </w:rPr>
        <w:drawing>
          <wp:anchor distT="0" distB="0" distL="114300" distR="114300" simplePos="0" relativeHeight="251678720" behindDoc="0" locked="0" layoutInCell="1" allowOverlap="1">
            <wp:simplePos x="0" y="0"/>
            <wp:positionH relativeFrom="column">
              <wp:posOffset>-147955</wp:posOffset>
            </wp:positionH>
            <wp:positionV relativeFrom="paragraph">
              <wp:posOffset>187960</wp:posOffset>
            </wp:positionV>
            <wp:extent cx="5943600" cy="2785745"/>
            <wp:effectExtent l="0" t="0" r="0" b="317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2785745"/>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52" w:name="_Toc2825"/>
      <w:bookmarkStart w:id="153" w:name="_Toc2994"/>
      <w:r>
        <w:rPr>
          <w:iCs/>
          <w:szCs w:val="26"/>
        </w:rPr>
        <w:t>Xóa kết bạn</w:t>
      </w:r>
      <w:bookmarkEnd w:id="152"/>
      <w:bookmarkEnd w:id="15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77"/>
        <w:gridCol w:w="4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UC35_Xóa kết bạn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xóa bạn bè ra khỏi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xóa bạn bè ra khỏi danh sách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5"/>
              </w:numPr>
              <w:spacing w:before="100" w:beforeAutospacing="1" w:after="100" w:afterAutospacing="1" w:line="276" w:lineRule="auto"/>
              <w:rPr>
                <w:szCs w:val="26"/>
              </w:rPr>
            </w:pPr>
            <w:r>
              <w:rPr>
                <w:szCs w:val="26"/>
              </w:rPr>
              <w:t xml:space="preserve">Người dùng chọn chức năng “Xóa bạn” tại giao diện danh sách bạn bè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5"/>
              </w:numPr>
              <w:spacing w:before="100" w:beforeAutospacing="1" w:after="100" w:afterAutospacing="1" w:line="276" w:lineRule="auto"/>
              <w:rPr>
                <w:szCs w:val="26"/>
              </w:rPr>
            </w:pPr>
            <w:r>
              <w:rPr>
                <w:szCs w:val="26"/>
              </w:rPr>
              <w:t>Hệ thống hiển thị giao diện xác nhận xóa bạn bè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5"/>
              </w:numPr>
              <w:spacing w:before="100" w:beforeAutospacing="1" w:after="100" w:afterAutospacing="1" w:line="276" w:lineRule="auto"/>
              <w:rPr>
                <w:szCs w:val="26"/>
              </w:rPr>
            </w:pPr>
            <w:r>
              <w:rPr>
                <w:szCs w:val="26"/>
              </w:rPr>
              <w:t>Người dùng xác nhận xóa</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5"/>
              </w:numPr>
              <w:spacing w:before="100" w:beforeAutospacing="1" w:after="100" w:afterAutospacing="1" w:line="276" w:lineRule="auto"/>
              <w:rPr>
                <w:szCs w:val="26"/>
              </w:rPr>
            </w:pPr>
            <w:r>
              <w:rPr>
                <w:szCs w:val="26"/>
              </w:rPr>
              <w:t>Hệ thống cập nhật lại danh sách kết bạn và thông báo “xóa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kết bạn</w:t>
      </w:r>
    </w:p>
    <w:p>
      <w:pPr>
        <w:ind w:left="0" w:leftChars="0" w:firstLine="0" w:firstLineChars="0"/>
        <w:rPr>
          <w:szCs w:val="26"/>
        </w:rPr>
      </w:pPr>
      <w:r>
        <w:rPr>
          <w:b/>
          <w:bCs/>
          <w:szCs w:val="26"/>
        </w:rPr>
        <w:drawing>
          <wp:anchor distT="0" distB="0" distL="114300" distR="114300" simplePos="0" relativeHeight="251679744" behindDoc="0" locked="0" layoutInCell="1" allowOverlap="1">
            <wp:simplePos x="0" y="0"/>
            <wp:positionH relativeFrom="column">
              <wp:posOffset>-285115</wp:posOffset>
            </wp:positionH>
            <wp:positionV relativeFrom="paragraph">
              <wp:posOffset>82550</wp:posOffset>
            </wp:positionV>
            <wp:extent cx="5943600" cy="3050540"/>
            <wp:effectExtent l="0" t="0" r="0" b="1270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3050540"/>
                    </a:xfrm>
                    <a:prstGeom prst="rect">
                      <a:avLst/>
                    </a:prstGeom>
                    <a:noFill/>
                    <a:ln>
                      <a:noFill/>
                    </a:ln>
                  </pic:spPr>
                </pic:pic>
              </a:graphicData>
            </a:graphic>
          </wp:anchor>
        </w:drawing>
      </w:r>
    </w:p>
    <w:p>
      <w:pPr>
        <w:pStyle w:val="5"/>
      </w:pPr>
      <w:bookmarkStart w:id="154" w:name="_Toc7302"/>
      <w:bookmarkStart w:id="155" w:name="_Toc20980"/>
      <w:r>
        <w:rPr>
          <w:iCs/>
          <w:szCs w:val="26"/>
        </w:rPr>
        <w:t>Đồng bộ danh bạ</w:t>
      </w:r>
      <w:bookmarkEnd w:id="154"/>
      <w:bookmarkEnd w:id="15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08"/>
        <w:gridCol w:w="4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UC36_Đồng bộ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ml:space="preserve">: </w:t>
            </w:r>
            <w:r>
              <w:rPr>
                <w:iCs/>
                <w:szCs w:val="26"/>
              </w:rPr>
              <w:t>Người dùng đồng bộ danh bạ trên điện thoại vào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bạn bè trên app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r>
              <w:rPr>
                <w:iCs/>
                <w:szCs w:val="26"/>
              </w:rPr>
              <w:t>Người dùng có thể đồng bộ danh bạ trên điện thoại vào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 xml:space="preserve">Người dùng chọn chức năng “Bạn bè từ danh bạ máy” tại giao diện danh sách bạn bè </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Hệ thống hiển thị giao diện bạn từ danh bạ máy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Người dùng chọn chức năng đồng bộ danh bạ</w:t>
            </w: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Hệ thống kiểm tra quyền truy cập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firstLine="0"/>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Hệ thống xử lý đồng bộ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6"/>
              </w:numPr>
              <w:spacing w:before="100" w:beforeAutospacing="1" w:after="100" w:afterAutospacing="1" w:line="276" w:lineRule="auto"/>
              <w:rPr>
                <w:szCs w:val="26"/>
              </w:rPr>
            </w:pPr>
            <w:r>
              <w:rPr>
                <w:szCs w:val="26"/>
              </w:rPr>
              <w:t>Hệ thống cập nhật lại danh sách bạn bè từ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firstLine="0"/>
              <w:rPr>
                <w:szCs w:val="26"/>
              </w:rPr>
            </w:pPr>
            <w:r>
              <w:rPr>
                <w:szCs w:val="26"/>
              </w:rPr>
              <w:t xml:space="preserve">     4.1 Hệ thống thông báo “Chưa cấp quyền truy cập danh bạ”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4537"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813" w:type="dxa"/>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rPr>
          <w:b/>
          <w:bCs/>
          <w:szCs w:val="26"/>
        </w:rPr>
        <w:drawing>
          <wp:anchor distT="0" distB="0" distL="114300" distR="114300" simplePos="0" relativeHeight="251680768" behindDoc="0" locked="0" layoutInCell="1" allowOverlap="1">
            <wp:simplePos x="0" y="0"/>
            <wp:positionH relativeFrom="column">
              <wp:posOffset>-288925</wp:posOffset>
            </wp:positionH>
            <wp:positionV relativeFrom="paragraph">
              <wp:posOffset>699135</wp:posOffset>
            </wp:positionV>
            <wp:extent cx="5943600" cy="4625975"/>
            <wp:effectExtent l="0" t="0" r="0" b="698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4625975"/>
                    </a:xfrm>
                    <a:prstGeom prst="rect">
                      <a:avLst/>
                    </a:prstGeom>
                    <a:noFill/>
                    <a:ln>
                      <a:noFill/>
                    </a:ln>
                  </pic:spPr>
                </pic:pic>
              </a:graphicData>
            </a:graphic>
          </wp:anchor>
        </w:drawing>
      </w:r>
      <w:r>
        <w:t>Activity diagram đồng bộ danh bạ</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56" w:name="_Toc29586"/>
      <w:bookmarkStart w:id="157" w:name="_Toc5048"/>
      <w:r>
        <w:rPr>
          <w:iCs/>
          <w:szCs w:val="26"/>
        </w:rPr>
        <w:t>Tạo bình chọn</w:t>
      </w:r>
      <w:bookmarkEnd w:id="156"/>
      <w:bookmarkEnd w:id="15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139"/>
        <w:gridCol w:w="4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UC37_Tạo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Tạo bình chọn cho chat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tạo bình chọn cho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9"/>
              </w:numPr>
              <w:spacing w:before="100" w:beforeAutospacing="1" w:after="100" w:afterAutospacing="1" w:line="276" w:lineRule="auto"/>
              <w:ind w:left="644"/>
              <w:rPr>
                <w:szCs w:val="26"/>
              </w:rPr>
            </w:pPr>
            <w:r>
              <w:rPr>
                <w:szCs w:val="26"/>
              </w:rPr>
              <w:t>Người dùng nhấn icon “….” trên giao diện nhắn tin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9"/>
              </w:numPr>
              <w:spacing w:before="100" w:beforeAutospacing="1" w:after="100" w:afterAutospacing="1" w:line="276" w:lineRule="auto"/>
              <w:ind w:left="644"/>
              <w:rPr>
                <w:szCs w:val="26"/>
              </w:rPr>
            </w:pPr>
            <w:r>
              <w:rPr>
                <w:szCs w:val="26"/>
              </w:rPr>
              <w:t>Hệ thống hiển thị danh sách tuy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9"/>
              </w:numPr>
              <w:spacing w:before="100" w:beforeAutospacing="1" w:after="100" w:afterAutospacing="1" w:line="276" w:lineRule="auto"/>
              <w:ind w:left="644"/>
              <w:rPr>
                <w:szCs w:val="26"/>
              </w:rPr>
            </w:pPr>
            <w:r>
              <w:rPr>
                <w:szCs w:val="26"/>
              </w:rPr>
              <w:t>Người dùng chọn chức năng bình chọn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9"/>
              </w:numPr>
              <w:spacing w:before="100" w:beforeAutospacing="1" w:after="100" w:afterAutospacing="1" w:line="276" w:lineRule="auto"/>
              <w:ind w:left="644"/>
              <w:rPr>
                <w:szCs w:val="26"/>
              </w:rPr>
            </w:pPr>
            <w:r>
              <w:rPr>
                <w:szCs w:val="26"/>
              </w:rPr>
              <w:t>Hệ thống hiển thị giao diện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6"/>
                <w:numId w:val="49"/>
              </w:numPr>
              <w:spacing w:before="100" w:beforeAutospacing="1" w:after="100" w:afterAutospacing="1" w:line="276" w:lineRule="auto"/>
              <w:ind w:left="644"/>
              <w:rPr>
                <w:szCs w:val="26"/>
              </w:rPr>
            </w:pPr>
            <w:r>
              <w:rPr>
                <w:szCs w:val="26"/>
              </w:rPr>
              <w:t>Người dùng nhập thông tin bình chọn và nhấn nút “tạo bình chọn”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Hệ thống xử lý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49"/>
              </w:numPr>
              <w:spacing w:before="100" w:beforeAutospacing="1" w:after="100" w:afterAutospacing="1" w:line="276" w:lineRule="auto"/>
              <w:ind w:left="643"/>
              <w:rPr>
                <w:szCs w:val="26"/>
              </w:rPr>
            </w:pPr>
            <w:r>
              <w:rPr>
                <w:szCs w:val="26"/>
              </w:rPr>
              <w:t>Hệ thống cập nhật lại danh sách tin nhắn và hiển thị bình chọn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Người dùng nhấn nút “hủy”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5.2 Hệ thống hiển thị thông báo “bạn có muốn hủy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5.3 Người dùng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tạo bình chọn</w:t>
      </w:r>
    </w:p>
    <w:p>
      <w:pPr>
        <w:ind w:left="0" w:leftChars="0" w:firstLine="0" w:firstLineChars="0"/>
      </w:pPr>
      <w:r>
        <w:drawing>
          <wp:inline distT="0" distB="0" distL="0" distR="0">
            <wp:extent cx="5839460" cy="6426200"/>
            <wp:effectExtent l="0" t="0" r="1270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43610" cy="6430099"/>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58" w:name="_Toc10776"/>
      <w:bookmarkStart w:id="159" w:name="_Toc5182"/>
      <w:r>
        <w:rPr>
          <w:iCs/>
          <w:szCs w:val="26"/>
        </w:rPr>
        <w:t>Thêm bình chọn</w:t>
      </w:r>
      <w:bookmarkEnd w:id="158"/>
      <w:bookmarkEnd w:id="15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47"/>
        <w:gridCol w:w="4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UC38_Thêm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Thêm lựa chọn cho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ở trong một nhóm chat và nhóm chat đã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thêm lựa chọn cho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Người dùng nhấn nút “xem lựa chọn” tại bình chọn trên giao diện nhắn tin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Hệ thống hiển thị giao diện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Người dùng chọn chức năng thêm lựa chọn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Hệ thống hiển thị ô nhập lựa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Người dùng nhập lựa chọn và nhấn nút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Hệ thống xử lý thêm lựa chọn cho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7"/>
              </w:numPr>
              <w:spacing w:before="100" w:beforeAutospacing="1" w:after="100" w:afterAutospacing="1" w:line="276" w:lineRule="auto"/>
              <w:rPr>
                <w:szCs w:val="26"/>
              </w:rPr>
            </w:pPr>
            <w:r>
              <w:rPr>
                <w:szCs w:val="26"/>
              </w:rPr>
              <w:t>Hệ thống cập nhật lại danh sách tin nhắn và hiển thị bình chọn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Người dùng nhấn nút “hủy”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w:t>
      </w:r>
      <w:r>
        <w:rPr>
          <w:rFonts w:hint="default"/>
          <w:lang w:val="en-US"/>
        </w:rPr>
        <w:t xml:space="preserve"> </w:t>
      </w:r>
      <w:r>
        <w:t>thêm bình chọn</w:t>
      </w:r>
    </w:p>
    <w:p>
      <w:pPr>
        <w:ind w:left="0" w:leftChars="0" w:firstLine="0" w:firstLineChars="0"/>
        <w:rPr>
          <w:szCs w:val="26"/>
        </w:rPr>
      </w:pPr>
      <w:r>
        <w:rPr>
          <w:szCs w:val="26"/>
        </w:rPr>
        <w:drawing>
          <wp:inline distT="0" distB="0" distL="0" distR="0">
            <wp:extent cx="5891530" cy="6555105"/>
            <wp:effectExtent l="0" t="0" r="6350"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02059" cy="6566670"/>
                    </a:xfrm>
                    <a:prstGeom prst="rect">
                      <a:avLst/>
                    </a:prstGeom>
                    <a:noFill/>
                    <a:ln>
                      <a:noFill/>
                    </a:ln>
                  </pic:spPr>
                </pic:pic>
              </a:graphicData>
            </a:graphic>
          </wp:inline>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rPr>
          <w:rFonts w:hint="default"/>
          <w:lang w:val="en-US"/>
        </w:rPr>
      </w:pPr>
      <w:bookmarkStart w:id="160" w:name="_Toc30967"/>
      <w:bookmarkStart w:id="161" w:name="_Toc30440"/>
      <w:r>
        <w:rPr>
          <w:iCs/>
          <w:szCs w:val="26"/>
        </w:rPr>
        <w:t>Xóa bình chọn</w:t>
      </w:r>
      <w:bookmarkEnd w:id="160"/>
      <w:bookmarkEnd w:id="161"/>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562"/>
        <w:gridCol w:w="4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UC39_Xóa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Xóa bình chọn đã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ở trong một nhóm chat và nhóm chat đã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thêm xóa bình chọn trong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Người dùng nhấn nút “xem lựa chọn” tại bình chọn trên giao diện nhắn tin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Hệ thống hiển thị giao diện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Người dùng chọn chức năng xóa bình chọn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Hệ thống hiển thị thông báo “bạn có muốn xóa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Người dùng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Hệ thống xử lý xóa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8"/>
              </w:numPr>
              <w:spacing w:before="100" w:beforeAutospacing="1" w:after="100" w:afterAutospacing="1" w:line="276" w:lineRule="auto"/>
              <w:rPr>
                <w:szCs w:val="26"/>
              </w:rPr>
            </w:pPr>
            <w:r>
              <w:rPr>
                <w:szCs w:val="26"/>
              </w:rPr>
              <w:t>Hệ thống cập nhật lại danh sách tin nhắn và hiển thị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Người dùng nhấn nút “hủy”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bình chọn</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szCs w:val="26"/>
        </w:rPr>
        <w:drawing>
          <wp:anchor distT="0" distB="0" distL="114300" distR="114300" simplePos="0" relativeHeight="251681792" behindDoc="0" locked="0" layoutInCell="1" allowOverlap="1">
            <wp:simplePos x="0" y="0"/>
            <wp:positionH relativeFrom="column">
              <wp:posOffset>-115570</wp:posOffset>
            </wp:positionH>
            <wp:positionV relativeFrom="paragraph">
              <wp:posOffset>173355</wp:posOffset>
            </wp:positionV>
            <wp:extent cx="5943600" cy="5930265"/>
            <wp:effectExtent l="0" t="0" r="0" b="133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43600" cy="5930265"/>
                    </a:xfrm>
                    <a:prstGeom prst="rect">
                      <a:avLst/>
                    </a:prstGeom>
                    <a:noFill/>
                    <a:ln>
                      <a:noFill/>
                    </a:ln>
                  </pic:spPr>
                </pic:pic>
              </a:graphicData>
            </a:graphic>
          </wp:anchor>
        </w:drawing>
      </w:r>
    </w:p>
    <w:p>
      <w:pPr>
        <w:pStyle w:val="5"/>
      </w:pPr>
      <w:bookmarkStart w:id="162" w:name="_Toc1209"/>
      <w:bookmarkStart w:id="163" w:name="_Toc16680"/>
      <w:r>
        <w:rPr>
          <w:rFonts w:hint="default"/>
          <w:lang w:val="en-US"/>
        </w:rPr>
        <w:t>B</w:t>
      </w:r>
      <w:r>
        <w:t>ình chọn</w:t>
      </w:r>
      <w:bookmarkEnd w:id="162"/>
      <w:bookmarkEnd w:id="163"/>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47"/>
        <w:gridCol w:w="4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UC40_Bình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tham gia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ở trong một nhóm chat và nhóm chat đã tạo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tham gia bình chọn trong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9"/>
              </w:numPr>
              <w:spacing w:before="100" w:beforeAutospacing="1" w:after="100" w:afterAutospacing="1" w:line="276" w:lineRule="auto"/>
              <w:rPr>
                <w:szCs w:val="26"/>
              </w:rPr>
            </w:pPr>
            <w:r>
              <w:rPr>
                <w:szCs w:val="26"/>
              </w:rPr>
              <w:t>Người dùng nhấn nút “xem lựa chọn” tại bình chọn trên giao diện nhắn tin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9"/>
              </w:numPr>
              <w:spacing w:before="100" w:beforeAutospacing="1" w:after="100" w:afterAutospacing="1" w:line="276" w:lineRule="auto"/>
              <w:rPr>
                <w:szCs w:val="26"/>
              </w:rPr>
            </w:pPr>
            <w:r>
              <w:rPr>
                <w:szCs w:val="26"/>
              </w:rPr>
              <w:t>Hệ thống hiển thị giao diện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9"/>
              </w:numPr>
              <w:spacing w:before="100" w:beforeAutospacing="1" w:after="100" w:afterAutospacing="1" w:line="276" w:lineRule="auto"/>
              <w:rPr>
                <w:szCs w:val="26"/>
              </w:rPr>
            </w:pPr>
            <w:r>
              <w:rPr>
                <w:szCs w:val="26"/>
              </w:rPr>
              <w:t>Người dùng chọn/ hủy chọn các lựa chọn và nhấn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9"/>
              </w:numPr>
              <w:spacing w:before="100" w:beforeAutospacing="1" w:after="100" w:afterAutospacing="1" w:line="276" w:lineRule="auto"/>
              <w:rPr>
                <w:szCs w:val="26"/>
              </w:rPr>
            </w:pPr>
            <w:r>
              <w:rPr>
                <w:szCs w:val="26"/>
              </w:rPr>
              <w:t>Hệ thống xử lý bình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69"/>
              </w:numPr>
              <w:spacing w:before="100" w:beforeAutospacing="1" w:after="100" w:afterAutospacing="1" w:line="276" w:lineRule="auto"/>
              <w:rPr>
                <w:szCs w:val="26"/>
              </w:rPr>
            </w:pPr>
            <w:r>
              <w:rPr>
                <w:szCs w:val="26"/>
              </w:rPr>
              <w:t>Hệ thống cập nhật lại danh sách tin nhắn và hiển thị bình chọn lên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5.1 Người dùng nhấn nút “hủy”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w:t>
      </w:r>
      <w:r>
        <w:rPr>
          <w:rFonts w:hint="default"/>
          <w:lang w:val="en-US"/>
        </w:rPr>
        <w:t xml:space="preserve"> </w:t>
      </w:r>
      <w:r>
        <w:t>bình chọn</w:t>
      </w:r>
    </w:p>
    <w:p>
      <w:pPr>
        <w:ind w:left="0" w:leftChars="0" w:firstLine="0" w:firstLineChars="0"/>
        <w:rPr>
          <w:szCs w:val="26"/>
        </w:rPr>
      </w:pPr>
      <w:r>
        <w:rPr>
          <w:szCs w:val="26"/>
        </w:rPr>
        <w:drawing>
          <wp:inline distT="0" distB="0" distL="0" distR="0">
            <wp:extent cx="5943600" cy="498221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4982210"/>
                    </a:xfrm>
                    <a:prstGeom prst="rect">
                      <a:avLst/>
                    </a:prstGeom>
                    <a:noFill/>
                    <a:ln>
                      <a:noFill/>
                    </a:ln>
                  </pic:spPr>
                </pic:pic>
              </a:graphicData>
            </a:graphic>
          </wp:inline>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64" w:name="_Toc18757"/>
      <w:bookmarkStart w:id="165" w:name="_Toc28380"/>
      <w:r>
        <w:rPr>
          <w:iCs/>
          <w:szCs w:val="26"/>
        </w:rPr>
        <w:t>Ghim tin nhắn</w:t>
      </w:r>
      <w:bookmarkEnd w:id="164"/>
      <w:bookmarkEnd w:id="16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309"/>
        <w:gridCol w:w="4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UC41_Ghim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ghim tin nhắn lên đầu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giao diện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ghim tin nhắn lên đầu trang nhắn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0"/>
              </w:numPr>
              <w:spacing w:before="100" w:beforeAutospacing="1" w:after="100" w:afterAutospacing="1" w:line="276" w:lineRule="auto"/>
              <w:rPr>
                <w:szCs w:val="26"/>
              </w:rPr>
            </w:pPr>
            <w:r>
              <w:rPr>
                <w:szCs w:val="26"/>
              </w:rPr>
              <w:t>Người dùng chọn chức năng “ghim tin nhắn” tại tin nhắn muốn ghim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0"/>
              </w:numPr>
              <w:spacing w:before="100" w:beforeAutospacing="1" w:after="100" w:afterAutospacing="1" w:line="276" w:lineRule="auto"/>
              <w:rPr>
                <w:szCs w:val="26"/>
              </w:rPr>
            </w:pPr>
            <w:r>
              <w:rPr>
                <w:szCs w:val="26"/>
              </w:rPr>
              <w:t>Hệ thống xử lý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0"/>
              </w:numPr>
              <w:spacing w:before="100" w:beforeAutospacing="1" w:after="100" w:afterAutospacing="1" w:line="276" w:lineRule="auto"/>
              <w:rPr>
                <w:szCs w:val="26"/>
              </w:rPr>
            </w:pPr>
            <w:r>
              <w:rPr>
                <w:szCs w:val="26"/>
              </w:rPr>
              <w:t>Hệ thống cập nhật lại danh sách tin nhắn và hiển thị tin nhắn ghim lên đầu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ghim tin nhắn</w:t>
      </w:r>
    </w:p>
    <w:p>
      <w:pPr>
        <w:pStyle w:val="14"/>
        <w:ind w:left="0" w:leftChars="0" w:firstLine="0" w:firstLineChars="0"/>
        <w:jc w:val="both"/>
      </w:pPr>
      <w:r>
        <w:rPr>
          <w:szCs w:val="26"/>
        </w:rPr>
        <w:drawing>
          <wp:inline distT="0" distB="0" distL="0" distR="0">
            <wp:extent cx="5580380" cy="300228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580380" cy="3002892"/>
                    </a:xfrm>
                    <a:prstGeom prst="rect">
                      <a:avLst/>
                    </a:prstGeom>
                    <a:noFill/>
                    <a:ln>
                      <a:noFill/>
                    </a:ln>
                  </pic:spPr>
                </pic:pic>
              </a:graphicData>
            </a:graphic>
          </wp:inline>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66" w:name="_Toc4444"/>
      <w:bookmarkStart w:id="167" w:name="_Toc22230"/>
      <w:r>
        <w:rPr>
          <w:rFonts w:hint="default"/>
          <w:lang w:val="en-US"/>
        </w:rPr>
        <w:t>X</w:t>
      </w:r>
      <w:r>
        <w:t>oá ghim tin nhắn</w:t>
      </w:r>
      <w:bookmarkEnd w:id="166"/>
      <w:bookmarkEnd w:id="16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535"/>
        <w:gridCol w:w="4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iCs/>
                <w:szCs w:val="26"/>
              </w:rPr>
              <w:t>UC042_Xóa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xóa tin nhắn đã ghim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ở giao diện nhắn tin và đã có tin nhắn được ghim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xóa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1"/>
              </w:numPr>
              <w:spacing w:before="100" w:beforeAutospacing="1" w:after="100" w:afterAutospacing="1" w:line="276" w:lineRule="auto"/>
              <w:rPr>
                <w:szCs w:val="26"/>
              </w:rPr>
            </w:pPr>
            <w:r>
              <w:rPr>
                <w:szCs w:val="26"/>
              </w:rPr>
              <w:t>Người dùng chọn chức năng “Bỏ ghim” tại tin nhắn đã ghim ở đầu trang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1"/>
              </w:numPr>
              <w:spacing w:before="100" w:beforeAutospacing="1" w:after="100" w:afterAutospacing="1" w:line="276" w:lineRule="auto"/>
              <w:rPr>
                <w:szCs w:val="26"/>
              </w:rPr>
            </w:pPr>
            <w:r>
              <w:rPr>
                <w:szCs w:val="26"/>
              </w:rPr>
              <w:t>Hệ thống thông báo “Bạn có muốn bỏ ghim nội dung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1"/>
              </w:numPr>
              <w:spacing w:before="100" w:beforeAutospacing="1" w:after="100" w:afterAutospacing="1" w:line="276" w:lineRule="auto"/>
              <w:rPr>
                <w:szCs w:val="26"/>
              </w:rPr>
            </w:pPr>
            <w:r>
              <w:rPr>
                <w:szCs w:val="26"/>
              </w:rPr>
              <w:t>Người dùng xác nhận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1"/>
              </w:numPr>
              <w:spacing w:before="100" w:beforeAutospacing="1" w:after="100" w:afterAutospacing="1" w:line="276" w:lineRule="auto"/>
              <w:rPr>
                <w:szCs w:val="26"/>
              </w:rPr>
            </w:pPr>
            <w:r>
              <w:rPr>
                <w:szCs w:val="26"/>
              </w:rPr>
              <w:t>Hệ thống xử lý bỏ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1"/>
              </w:numPr>
              <w:spacing w:before="100" w:beforeAutospacing="1" w:after="100" w:afterAutospacing="1" w:line="276" w:lineRule="auto"/>
              <w:rPr>
                <w:szCs w:val="26"/>
              </w:rPr>
            </w:pPr>
            <w:r>
              <w:rPr>
                <w:szCs w:val="26"/>
              </w:rPr>
              <w:t>Hệ thống cập nhật lại danh sách tin nhắn và bỏ ghim tin nhắn ở đầu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szCs w:val="26"/>
              </w:rPr>
              <w:t>3.1 Người dùng nhấn nút “hủy”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keepNext/>
              <w:spacing w:before="100" w:beforeAutospacing="1" w:after="100" w:afterAutospacing="1" w:line="276" w:lineRule="auto"/>
              <w:rPr>
                <w:szCs w:val="26"/>
              </w:rPr>
            </w:pP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ghim tin nhắn</w:t>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r>
        <w:rPr>
          <w:szCs w:val="26"/>
        </w:rPr>
        <w:drawing>
          <wp:anchor distT="0" distB="0" distL="114300" distR="114300" simplePos="0" relativeHeight="251682816" behindDoc="0" locked="0" layoutInCell="1" allowOverlap="1">
            <wp:simplePos x="0" y="0"/>
            <wp:positionH relativeFrom="column">
              <wp:posOffset>-34290</wp:posOffset>
            </wp:positionH>
            <wp:positionV relativeFrom="paragraph">
              <wp:posOffset>59055</wp:posOffset>
            </wp:positionV>
            <wp:extent cx="5943600" cy="39547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43600" cy="3954780"/>
                    </a:xfrm>
                    <a:prstGeom prst="rect">
                      <a:avLst/>
                    </a:prstGeom>
                    <a:noFill/>
                    <a:ln>
                      <a:noFill/>
                    </a:ln>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68" w:name="_Toc20565"/>
      <w:bookmarkStart w:id="169" w:name="_Toc18515"/>
      <w:r>
        <w:rPr>
          <w:bCs/>
          <w:szCs w:val="26"/>
        </w:rPr>
        <w:t>Xem danh sách</w:t>
      </w:r>
      <w:r>
        <w:rPr>
          <w:iCs/>
          <w:szCs w:val="26"/>
        </w:rPr>
        <w:t xml:space="preserve"> ghim tin nhắn</w:t>
      </w:r>
      <w:bookmarkEnd w:id="168"/>
      <w:bookmarkEnd w:id="16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5084"/>
        <w:gridCol w:w="3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bCs/>
                <w:szCs w:val="26"/>
              </w:rPr>
              <w:t>UC43_Xem danh sách</w:t>
            </w:r>
            <w:r>
              <w:rPr>
                <w:iCs/>
                <w:szCs w:val="26"/>
              </w:rPr>
              <w:t xml:space="preserve"> ghim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xem tin nhắn đã ghim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ở giao diện nhắn tin và đã có tin nhắn được ghim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72"/>
              </w:numPr>
              <w:spacing w:before="100" w:beforeAutospacing="1" w:after="100" w:afterAutospacing="1" w:line="276" w:lineRule="auto"/>
              <w:ind w:left="366" w:hanging="283"/>
              <w:rPr>
                <w:szCs w:val="26"/>
              </w:rPr>
            </w:pPr>
            <w:r>
              <w:rPr>
                <w:szCs w:val="26"/>
              </w:rPr>
              <w:t>Người dùng chọn chức năng “Tin nhắn đã ghim” ở đầu trang.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72"/>
              </w:numPr>
              <w:spacing w:before="100" w:beforeAutospacing="1" w:after="100" w:afterAutospacing="1" w:line="276" w:lineRule="auto"/>
              <w:ind w:left="366" w:hanging="283"/>
              <w:rPr>
                <w:szCs w:val="26"/>
              </w:rPr>
            </w:pPr>
            <w:r>
              <w:rPr>
                <w:szCs w:val="26"/>
              </w:rPr>
              <w:t>Hệ thống hiển thị những tin nhắn đã ghim.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72"/>
              </w:numPr>
              <w:spacing w:before="100" w:beforeAutospacing="1" w:after="100" w:afterAutospacing="1" w:line="276" w:lineRule="auto"/>
              <w:ind w:left="366" w:hanging="283"/>
              <w:rPr>
                <w:szCs w:val="26"/>
              </w:rPr>
            </w:pPr>
            <w:r>
              <w:rPr>
                <w:szCs w:val="26"/>
              </w:rPr>
              <w:t>Người dùng chọn vào tin nhắn cần xem để hiển thị chi tiết tin nhắn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3"/>
                <w:numId w:val="72"/>
              </w:numPr>
              <w:spacing w:before="100" w:beforeAutospacing="1" w:after="100" w:afterAutospacing="1" w:line="276" w:lineRule="auto"/>
              <w:ind w:left="366" w:hanging="283"/>
              <w:rPr>
                <w:szCs w:val="26"/>
              </w:rPr>
            </w:pPr>
            <w:r>
              <w:rPr>
                <w:szCs w:val="26"/>
              </w:rPr>
              <w:t>Hệ thống hiển thị chi tiết tin nhắn cho người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xem danh sách tin nhắn ghim</w:t>
      </w:r>
    </w:p>
    <w:p>
      <w:pPr>
        <w:ind w:left="0" w:leftChars="0" w:firstLine="0" w:firstLineChars="0"/>
      </w:pPr>
      <w:r>
        <w:drawing>
          <wp:inline distT="0" distB="0" distL="0" distR="0">
            <wp:extent cx="5580380" cy="2618740"/>
            <wp:effectExtent l="0" t="0" r="1270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71"/>
                    <a:stretch>
                      <a:fillRect/>
                    </a:stretch>
                  </pic:blipFill>
                  <pic:spPr>
                    <a:xfrm>
                      <a:off x="0" y="0"/>
                      <a:ext cx="5580380" cy="2618972"/>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70" w:name="_Toc1120"/>
      <w:bookmarkStart w:id="171" w:name="_Toc16782"/>
      <w:r>
        <w:rPr>
          <w:iCs/>
          <w:szCs w:val="26"/>
        </w:rPr>
        <w:t>Tạo channel</w:t>
      </w:r>
      <w:bookmarkEnd w:id="170"/>
      <w:bookmarkEnd w:id="171"/>
    </w:p>
    <w:p>
      <w:pPr>
        <w:ind w:left="0" w:leftChars="0" w:firstLine="0" w:firstLineChars="0"/>
        <w:rPr>
          <w:rFonts w:hint="default"/>
          <w:lang w:val="en-US"/>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785"/>
        <w:gridCol w:w="4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bCs/>
                <w:szCs w:val="26"/>
              </w:rPr>
              <w:t>UC44</w:t>
            </w:r>
            <w:r>
              <w:rPr>
                <w:b/>
                <w:szCs w:val="26"/>
              </w:rPr>
              <w:t>_</w:t>
            </w:r>
            <w:r>
              <w:rPr>
                <w:iCs/>
                <w:szCs w:val="26"/>
              </w:rPr>
              <w:t>Tạo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tạo channel trong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trong cuộc trò chuyện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tạo channel trong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3"/>
              </w:numPr>
              <w:spacing w:before="100" w:beforeAutospacing="1" w:after="100" w:afterAutospacing="1" w:line="276" w:lineRule="auto"/>
              <w:rPr>
                <w:szCs w:val="26"/>
              </w:rPr>
            </w:pPr>
            <w:r>
              <w:rPr>
                <w:szCs w:val="26"/>
              </w:rPr>
              <w:t>Người dùng chọn chức năng “Thêm channel” ở trong nhóm trò chuyện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3"/>
              </w:numPr>
              <w:spacing w:before="100" w:beforeAutospacing="1" w:after="100" w:afterAutospacing="1" w:line="276" w:lineRule="auto"/>
              <w:rPr>
                <w:szCs w:val="26"/>
              </w:rPr>
            </w:pPr>
            <w:r>
              <w:rPr>
                <w:szCs w:val="26"/>
              </w:rPr>
              <w:t>Hệ thống hiển thị giao diện để người dùng nhập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3"/>
              </w:numPr>
              <w:spacing w:before="100" w:beforeAutospacing="1" w:after="100" w:afterAutospacing="1" w:line="276" w:lineRule="auto"/>
              <w:rPr>
                <w:szCs w:val="26"/>
              </w:rPr>
            </w:pPr>
            <w:r>
              <w:rPr>
                <w:szCs w:val="26"/>
              </w:rPr>
              <w:t>Người dùng nhập tên channel cần tạo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3"/>
              </w:numPr>
              <w:spacing w:before="100" w:beforeAutospacing="1" w:after="100" w:afterAutospacing="1" w:line="276" w:lineRule="auto"/>
              <w:rPr>
                <w:szCs w:val="26"/>
              </w:rPr>
            </w:pPr>
            <w:r>
              <w:rPr>
                <w:szCs w:val="26"/>
              </w:rPr>
              <w:t>Hệ thống kiểm tra tên channel có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3"/>
              </w:numPr>
              <w:spacing w:before="100" w:beforeAutospacing="1" w:after="100" w:afterAutospacing="1" w:line="276" w:lineRule="auto"/>
              <w:rPr>
                <w:szCs w:val="26"/>
              </w:rPr>
            </w:pPr>
            <w:r>
              <w:rPr>
                <w:szCs w:val="26"/>
              </w:rPr>
              <w:t>Hệ thống thông báo tạo channel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22" w:hRule="atLeast"/>
          <w:jc w:val="center"/>
        </w:trPr>
        <w:tc>
          <w:tcPr>
            <w:tcW w:w="8898" w:type="dxa"/>
            <w:gridSpan w:val="2"/>
            <w:tcBorders>
              <w:top w:val="single" w:color="auto" w:sz="4" w:space="0"/>
              <w:left w:val="single" w:color="auto" w:sz="4" w:space="0"/>
              <w:bottom w:val="single" w:color="auto" w:sz="4" w:space="0"/>
              <w:right w:val="single" w:color="auto" w:sz="4" w:space="0"/>
            </w:tcBorders>
            <w:shd w:val="clear" w:color="auto" w:fill="CFCECE" w:themeFill="background2" w:themeFillShade="E5"/>
            <w:vAlign w:val="center"/>
          </w:tcPr>
          <w:p>
            <w:pPr>
              <w:pStyle w:val="49"/>
              <w:numPr>
                <w:ilvl w:val="0"/>
                <w:numId w:val="0"/>
              </w:numPr>
              <w:spacing w:before="100" w:beforeAutospacing="1" w:after="100" w:afterAutospacing="1" w:line="276" w:lineRule="auto"/>
              <w:ind w:left="0" w:leftChars="0" w:firstLine="0" w:firstLineChars="0"/>
              <w:rPr>
                <w:szCs w:val="26"/>
              </w:rPr>
            </w:pPr>
            <w:r>
              <w:rPr>
                <w:rFonts w:hint="default"/>
                <w:b/>
                <w:color w:val="000000"/>
                <w:szCs w:val="26"/>
                <w:lang w:val="en-US"/>
              </w:rPr>
              <w:t xml:space="preserve">- </w:t>
            </w:r>
            <w:r>
              <w:rPr>
                <w:b/>
                <w:color w:val="000000"/>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82"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0"/>
              </w:numPr>
              <w:spacing w:before="100" w:beforeAutospacing="1" w:after="100" w:afterAutospacing="1" w:line="276" w:lineRule="auto"/>
              <w:rPr>
                <w:rFonts w:hint="default"/>
                <w:szCs w:val="26"/>
                <w:lang w:val="en-US"/>
              </w:rPr>
            </w:pPr>
            <w:r>
              <w:rPr>
                <w:color w:val="000000"/>
                <w:szCs w:val="26"/>
              </w:rPr>
              <w:t>4.1 Kiểm tra tên channel bị trùng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6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0"/>
              </w:numPr>
              <w:spacing w:before="100" w:beforeAutospacing="1" w:after="100" w:afterAutospacing="1" w:line="276" w:lineRule="auto"/>
              <w:rPr>
                <w:rFonts w:hint="default"/>
                <w:szCs w:val="26"/>
                <w:lang w:val="en-US"/>
              </w:rPr>
            </w:pPr>
            <w:r>
              <w:rPr>
                <w:color w:val="000000"/>
                <w:szCs w:val="26"/>
              </w:rPr>
              <w:t>4.2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6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CFCECE" w:themeFill="background2" w:themeFillShade="E5"/>
            <w:vAlign w:val="top"/>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76" w:lineRule="auto"/>
              <w:ind w:left="205" w:leftChars="0" w:hanging="215" w:firstLineChars="0"/>
              <w:rPr>
                <w:rFonts w:ascii="Times New Roman" w:hAnsi="Times New Roman" w:eastAsia="Times New Roman" w:cs="Times New Roman"/>
                <w:b/>
                <w:color w:val="000000"/>
                <w:sz w:val="26"/>
                <w:szCs w:val="26"/>
                <w:lang w:val="en-US" w:eastAsia="en-US" w:bidi="ar-SA"/>
              </w:rPr>
            </w:pPr>
            <w:r>
              <w:rPr>
                <w:b/>
                <w:color w:val="000000"/>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tạo channel</w:t>
      </w:r>
    </w:p>
    <w:p>
      <w:pPr>
        <w:ind w:left="0" w:leftChars="0" w:firstLine="0" w:firstLineChars="0"/>
      </w:pPr>
      <w:r>
        <w:drawing>
          <wp:inline distT="0" distB="0" distL="0" distR="0">
            <wp:extent cx="5939790" cy="3778885"/>
            <wp:effectExtent l="0" t="0" r="381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pic:cNvPicPr>
                  </pic:nvPicPr>
                  <pic:blipFill>
                    <a:blip r:embed="rId72"/>
                    <a:stretch>
                      <a:fillRect/>
                    </a:stretch>
                  </pic:blipFill>
                  <pic:spPr>
                    <a:xfrm>
                      <a:off x="0" y="0"/>
                      <a:ext cx="5939790" cy="3778885"/>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72" w:name="_Toc12619"/>
      <w:bookmarkStart w:id="173" w:name="_Toc20213"/>
      <w:r>
        <w:rPr>
          <w:iCs/>
          <w:szCs w:val="26"/>
        </w:rPr>
        <w:t>Xóa channel</w:t>
      </w:r>
      <w:bookmarkEnd w:id="172"/>
      <w:bookmarkEnd w:id="173"/>
    </w:p>
    <w:tbl>
      <w:tblPr>
        <w:tblStyle w:val="20"/>
        <w:tblW w:w="93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5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iCs/>
                <w:szCs w:val="26"/>
              </w:rPr>
            </w:pPr>
            <w:r>
              <w:rPr>
                <w:b/>
                <w:szCs w:val="26"/>
              </w:rPr>
              <w:t xml:space="preserve">Use case: </w:t>
            </w:r>
            <w:r>
              <w:rPr>
                <w:bCs/>
                <w:szCs w:val="26"/>
              </w:rPr>
              <w:t>UC45_</w:t>
            </w:r>
            <w:r>
              <w:rPr>
                <w:iCs/>
                <w:szCs w:val="26"/>
              </w:rPr>
              <w:t>Xóa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xóa channel trong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Trưởng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đang trong cuộc trò chuyện nhóm và là 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23"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 xml:space="preserve">Hậu điều kiện (Post-condition):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Actor</w:t>
            </w:r>
          </w:p>
        </w:tc>
        <w:tc>
          <w:tcPr>
            <w:tcW w:w="4423"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tabs>
                <w:tab w:val="left" w:pos="1728"/>
              </w:tabs>
              <w:spacing w:before="100" w:beforeAutospacing="1" w:after="100" w:afterAutospacing="1" w:line="276" w:lineRule="auto"/>
              <w:rPr>
                <w:szCs w:val="26"/>
              </w:rPr>
            </w:pPr>
            <w:r>
              <w:rPr>
                <w:szCs w:val="26"/>
              </w:rPr>
              <w:t>Chọn chuột phải vào channel cần xóa và nhấn “Xóa channel”.</w:t>
            </w:r>
          </w:p>
        </w:tc>
        <w:tc>
          <w:tcPr>
            <w:tcW w:w="442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hiển thị giao diện xác nhận có muốn xóa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Người dùng chọn “Đồng ý”</w:t>
            </w:r>
          </w:p>
        </w:tc>
        <w:tc>
          <w:tcPr>
            <w:tcW w:w="442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xóa channel ra khỏi nhóm trò chuyện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cập nhật lại các channel trong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4951"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p>
        </w:tc>
        <w:tc>
          <w:tcPr>
            <w:tcW w:w="442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49"/>
              </w:numPr>
              <w:spacing w:before="100" w:beforeAutospacing="1" w:after="100" w:afterAutospacing="1" w:line="276" w:lineRule="auto"/>
              <w:rPr>
                <w:szCs w:val="26"/>
              </w:rPr>
            </w:pPr>
            <w:r>
              <w:rPr>
                <w:szCs w:val="26"/>
              </w:rPr>
              <w:t>Hệ thống gửi tin nhắn “Channel đã bị xóa” đến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Luồng sự kiện thay thế (alternate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9" w:hRule="atLeast"/>
          <w:jc w:val="center"/>
        </w:trPr>
        <w:tc>
          <w:tcPr>
            <w:tcW w:w="9374" w:type="dxa"/>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b/>
          <w:bCs/>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channel</w:t>
      </w:r>
    </w:p>
    <w:p>
      <w:pPr>
        <w:ind w:left="0" w:leftChars="0" w:firstLine="0" w:firstLineChars="0"/>
      </w:pPr>
      <w:r>
        <w:drawing>
          <wp:inline distT="0" distB="0" distL="0" distR="0">
            <wp:extent cx="5935345" cy="3140710"/>
            <wp:effectExtent l="0" t="0" r="8255"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pic:cNvPicPr>
                  </pic:nvPicPr>
                  <pic:blipFill>
                    <a:blip r:embed="rId73"/>
                    <a:stretch>
                      <a:fillRect/>
                    </a:stretch>
                  </pic:blipFill>
                  <pic:spPr>
                    <a:xfrm>
                      <a:off x="0" y="0"/>
                      <a:ext cx="5961109" cy="3154086"/>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74" w:name="_Toc15250"/>
      <w:bookmarkStart w:id="175" w:name="_Toc21737"/>
      <w:r>
        <w:rPr>
          <w:bCs/>
          <w:szCs w:val="26"/>
        </w:rPr>
        <w:t>Đổi tên channel</w:t>
      </w:r>
      <w:bookmarkEnd w:id="174"/>
      <w:bookmarkEnd w:id="17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455"/>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iCs/>
                <w:szCs w:val="26"/>
              </w:rPr>
            </w:pPr>
            <w:r>
              <w:rPr>
                <w:b/>
                <w:szCs w:val="26"/>
              </w:rPr>
              <w:t>Use case</w:t>
            </w:r>
            <w:r>
              <w:rPr>
                <w:bCs/>
                <w:szCs w:val="26"/>
              </w:rPr>
              <w:t>:  UC46_Đổi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đổi tên channel trong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có thể đổi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4"/>
              </w:numPr>
              <w:spacing w:before="100" w:beforeAutospacing="1" w:after="100" w:afterAutospacing="1" w:line="276" w:lineRule="auto"/>
              <w:rPr>
                <w:szCs w:val="26"/>
              </w:rPr>
            </w:pPr>
            <w:r>
              <w:rPr>
                <w:szCs w:val="26"/>
              </w:rPr>
              <w:t>Người dùng chuột phải vào channel và chọn “Đổi tên channel”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4"/>
              </w:numPr>
              <w:spacing w:before="100" w:beforeAutospacing="1" w:after="100" w:afterAutospacing="1" w:line="276" w:lineRule="auto"/>
              <w:rPr>
                <w:szCs w:val="26"/>
              </w:rPr>
            </w:pPr>
            <w:r>
              <w:rPr>
                <w:szCs w:val="26"/>
              </w:rPr>
              <w:t>Hệ thống hiển thị giao diện để người dùng đổi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4"/>
              </w:numPr>
              <w:spacing w:before="100" w:beforeAutospacing="1" w:after="100" w:afterAutospacing="1" w:line="276" w:lineRule="auto"/>
              <w:rPr>
                <w:szCs w:val="26"/>
              </w:rPr>
            </w:pPr>
            <w:r>
              <w:rPr>
                <w:szCs w:val="26"/>
              </w:rPr>
              <w:t>Người dùng nhập tên mới cho channel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4"/>
              </w:numPr>
              <w:spacing w:before="100" w:beforeAutospacing="1" w:after="100" w:afterAutospacing="1" w:line="276" w:lineRule="auto"/>
              <w:rPr>
                <w:szCs w:val="26"/>
              </w:rPr>
            </w:pPr>
            <w:r>
              <w:rPr>
                <w:szCs w:val="26"/>
              </w:rPr>
              <w:t>Hệ thống kiểm tra tên có tồn tại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spacing w:before="100" w:beforeAutospacing="1" w:after="100" w:afterAutospacing="1" w:line="276" w:lineRule="auto"/>
              <w:ind w:firstLine="0"/>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4"/>
              </w:numPr>
              <w:spacing w:before="100" w:beforeAutospacing="1" w:after="100" w:afterAutospacing="1" w:line="276" w:lineRule="auto"/>
              <w:rPr>
                <w:szCs w:val="26"/>
              </w:rPr>
            </w:pPr>
            <w:r>
              <w:rPr>
                <w:szCs w:val="26"/>
              </w:rPr>
              <w:t>Hệ thống gửi tin nhắn đổi tên channel thành công đến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firstLine="0"/>
              <w:rPr>
                <w:szCs w:val="26"/>
              </w:rPr>
            </w:pPr>
            <w:r>
              <w:rPr>
                <w:szCs w:val="26"/>
              </w:rPr>
              <w:t>4.1 Kiểm tra tên đã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76"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4"/>
              <w:rPr>
                <w:szCs w:val="26"/>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firstLine="0"/>
              <w:rPr>
                <w:szCs w:val="26"/>
              </w:rPr>
            </w:pPr>
            <w:r>
              <w:rPr>
                <w:szCs w:val="26"/>
              </w:rPr>
              <w:t>4.2 Quay lại bước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đổi tên channel</w:t>
      </w:r>
    </w:p>
    <w:p>
      <w:pPr>
        <w:ind w:left="0" w:leftChars="0" w:firstLine="0" w:firstLineChars="0"/>
      </w:pPr>
      <w:r>
        <w:drawing>
          <wp:inline distT="0" distB="0" distL="0" distR="0">
            <wp:extent cx="5939790" cy="3778885"/>
            <wp:effectExtent l="0" t="0" r="3810" b="6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pic:cNvPicPr>
                  </pic:nvPicPr>
                  <pic:blipFill>
                    <a:blip r:embed="rId74"/>
                    <a:stretch>
                      <a:fillRect/>
                    </a:stretch>
                  </pic:blipFill>
                  <pic:spPr>
                    <a:xfrm>
                      <a:off x="0" y="0"/>
                      <a:ext cx="5939790" cy="3778885"/>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76" w:name="_Toc25877"/>
      <w:bookmarkStart w:id="177" w:name="_Toc11331"/>
      <w:r>
        <w:rPr>
          <w:bCs/>
          <w:szCs w:val="26"/>
        </w:rPr>
        <w:t>Xem danh sách channel</w:t>
      </w:r>
      <w:bookmarkEnd w:id="176"/>
      <w:bookmarkEnd w:id="177"/>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5183"/>
        <w:gridCol w:w="3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iCs/>
                <w:szCs w:val="26"/>
              </w:rPr>
            </w:pPr>
            <w:r>
              <w:rPr>
                <w:b/>
                <w:szCs w:val="26"/>
              </w:rPr>
              <w:t xml:space="preserve">Use case:  </w:t>
            </w:r>
            <w:r>
              <w:rPr>
                <w:bCs/>
                <w:szCs w:val="26"/>
              </w:rPr>
              <w:t>UC47_Xem danh sách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xem danh sách channel trong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 và đang ở trong một nhóm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Người dùng xem danh sách tên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5"/>
              </w:numPr>
              <w:spacing w:before="100" w:beforeAutospacing="1" w:after="100" w:afterAutospacing="1" w:line="276" w:lineRule="auto"/>
              <w:ind w:left="504"/>
              <w:rPr>
                <w:szCs w:val="26"/>
              </w:rPr>
            </w:pPr>
            <w:r>
              <w:rPr>
                <w:szCs w:val="26"/>
              </w:rPr>
              <w:t xml:space="preserve">Người dùng chọn “Kênh” trong nhóm chat để xem danh sách các channel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5"/>
              </w:numPr>
              <w:spacing w:before="100" w:beforeAutospacing="1" w:after="100" w:afterAutospacing="1" w:line="276" w:lineRule="auto"/>
              <w:rPr>
                <w:szCs w:val="26"/>
              </w:rPr>
            </w:pPr>
            <w:r>
              <w:rPr>
                <w:szCs w:val="26"/>
              </w:rPr>
              <w:t xml:space="preserve">Hệ thống hiển thị danh sách các channel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pStyle w:val="14"/>
        <w:ind w:left="0" w:leftChars="0" w:firstLine="0" w:firstLineChars="0"/>
        <w:jc w:val="both"/>
      </w:pPr>
      <w:r>
        <w:t>Activity diagram đăng ký</w:t>
      </w:r>
      <w:r>
        <w:drawing>
          <wp:anchor distT="0" distB="0" distL="114300" distR="114300" simplePos="0" relativeHeight="251683840" behindDoc="0" locked="0" layoutInCell="1" allowOverlap="1">
            <wp:simplePos x="0" y="0"/>
            <wp:positionH relativeFrom="column">
              <wp:posOffset>-193675</wp:posOffset>
            </wp:positionH>
            <wp:positionV relativeFrom="paragraph">
              <wp:posOffset>1211580</wp:posOffset>
            </wp:positionV>
            <wp:extent cx="5939790" cy="2054225"/>
            <wp:effectExtent l="0" t="0" r="3810" b="3175"/>
            <wp:wrapSquare wrapText="bothSides"/>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39790" cy="2054225"/>
                    </a:xfrm>
                    <a:prstGeom prst="rect">
                      <a:avLst/>
                    </a:prstGeom>
                  </pic:spPr>
                </pic:pic>
              </a:graphicData>
            </a:graphic>
          </wp:anchor>
        </w:drawing>
      </w: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ind w:left="0" w:leftChars="0" w:firstLine="0" w:firstLineChars="0"/>
        <w:rPr>
          <w:szCs w:val="26"/>
        </w:rPr>
      </w:pPr>
    </w:p>
    <w:p>
      <w:pPr>
        <w:pStyle w:val="5"/>
      </w:pPr>
      <w:bookmarkStart w:id="178" w:name="_Toc23862"/>
      <w:bookmarkStart w:id="179" w:name="_Toc20359"/>
      <w:r>
        <w:rPr>
          <w:bCs/>
          <w:szCs w:val="26"/>
        </w:rPr>
        <w:t>Tìm kiếm trong kho lưu trữ</w:t>
      </w:r>
      <w:bookmarkEnd w:id="178"/>
      <w:bookmarkEnd w:id="17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5451"/>
        <w:gridCol w:w="3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iCs/>
                <w:szCs w:val="26"/>
              </w:rPr>
            </w:pPr>
            <w:r>
              <w:rPr>
                <w:b/>
                <w:szCs w:val="26"/>
              </w:rPr>
              <w:t xml:space="preserve">Use case:  </w:t>
            </w:r>
            <w:r>
              <w:rPr>
                <w:bCs/>
                <w:szCs w:val="26"/>
              </w:rPr>
              <w:t>UC48_Tìm kiếm trong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tìm thông tin trong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6"/>
              </w:numPr>
              <w:spacing w:before="100" w:beforeAutospacing="1" w:after="100" w:afterAutospacing="1" w:line="276" w:lineRule="auto"/>
              <w:rPr>
                <w:szCs w:val="26"/>
              </w:rPr>
            </w:pPr>
            <w:r>
              <w:rPr>
                <w:szCs w:val="26"/>
              </w:rPr>
              <w:t xml:space="preserve">Người dùng bấm vào Xem tất cả để tìm kiếm thông tin trong kho lưu trữ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6"/>
              </w:numPr>
              <w:spacing w:before="100" w:beforeAutospacing="1" w:after="100" w:afterAutospacing="1" w:line="276" w:lineRule="auto"/>
              <w:rPr>
                <w:szCs w:val="26"/>
              </w:rPr>
            </w:pPr>
            <w:r>
              <w:rPr>
                <w:szCs w:val="26"/>
              </w:rPr>
              <w:t>Hệ thống hiển thị giao diện tìm kiếm thông tin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6"/>
              </w:numPr>
              <w:spacing w:before="100" w:beforeAutospacing="1" w:after="100" w:afterAutospacing="1" w:line="276" w:lineRule="auto"/>
              <w:rPr>
                <w:szCs w:val="26"/>
              </w:rPr>
            </w:pPr>
            <w:r>
              <w:rPr>
                <w:szCs w:val="26"/>
              </w:rPr>
              <w:t>Người dùng chọn định dạng thông tin cần tìm(ảnh, file, video), người gửi và khoảng ngày tin nhắn được gửi.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6"/>
              </w:numPr>
              <w:spacing w:before="100" w:beforeAutospacing="1" w:after="100" w:afterAutospacing="1" w:line="276" w:lineRule="auto"/>
              <w:rPr>
                <w:szCs w:val="26"/>
              </w:rPr>
            </w:pPr>
            <w:r>
              <w:rPr>
                <w:szCs w:val="26"/>
              </w:rPr>
              <w:t>Hệ thống sẽ hiển thị những tin nhắn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p>
    <w:p>
      <w:pPr>
        <w:pStyle w:val="14"/>
        <w:ind w:left="0" w:leftChars="0" w:firstLine="0" w:firstLineChars="0"/>
        <w:jc w:val="both"/>
      </w:pPr>
      <w:r>
        <w:t>Activity diagram tìm kiếm trong kho lưu trữ</w:t>
      </w:r>
    </w:p>
    <w:p>
      <w:pPr>
        <w:ind w:left="0" w:leftChars="0" w:firstLine="0" w:firstLineChars="0"/>
      </w:pPr>
      <w:r>
        <w:drawing>
          <wp:inline distT="0" distB="0" distL="0" distR="0">
            <wp:extent cx="5939790" cy="3095625"/>
            <wp:effectExtent l="0" t="0" r="3810" b="1333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a:picLocks noChangeAspect="1"/>
                    </pic:cNvPicPr>
                  </pic:nvPicPr>
                  <pic:blipFill>
                    <a:blip r:embed="rId76"/>
                    <a:stretch>
                      <a:fillRect/>
                    </a:stretch>
                  </pic:blipFill>
                  <pic:spPr>
                    <a:xfrm>
                      <a:off x="0" y="0"/>
                      <a:ext cx="5939790" cy="3095625"/>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rPr>
          <w:rFonts w:hint="default"/>
          <w:lang w:val="en-US"/>
        </w:rPr>
      </w:pPr>
      <w:bookmarkStart w:id="180" w:name="_Toc28104"/>
      <w:bookmarkStart w:id="181" w:name="_Toc31476"/>
      <w:r>
        <w:rPr>
          <w:bCs/>
          <w:szCs w:val="26"/>
        </w:rPr>
        <w:t>Xem kho lưu trữ</w:t>
      </w:r>
      <w:bookmarkEnd w:id="180"/>
      <w:bookmarkEnd w:id="181"/>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4910"/>
        <w:gridCol w:w="3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bCs/>
                <w:iCs/>
                <w:szCs w:val="26"/>
              </w:rPr>
            </w:pPr>
            <w:r>
              <w:rPr>
                <w:b/>
                <w:szCs w:val="26"/>
              </w:rPr>
              <w:t xml:space="preserve">Use case:  </w:t>
            </w:r>
            <w:r>
              <w:rPr>
                <w:bCs/>
                <w:szCs w:val="26"/>
              </w:rPr>
              <w:t>UC49_Xem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21"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Mô tả sơ lược</w:t>
            </w:r>
            <w:r>
              <w:rPr>
                <w:szCs w:val="26"/>
              </w:rPr>
              <w:t>: Người dùng xem thông tin trong kho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chính</w:t>
            </w:r>
            <w:r>
              <w:rPr>
                <w:szCs w:val="26"/>
              </w:rPr>
              <w:t xml:space="preserve">: Người dùng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Actor phụ</w:t>
            </w:r>
            <w:r>
              <w:rPr>
                <w:szCs w:val="26"/>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1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Tiền điều kiện (Pre-condition):</w:t>
            </w:r>
            <w:r>
              <w:rPr>
                <w:szCs w:val="26"/>
              </w:rPr>
              <w:t xml:space="preserve"> 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48"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rPr>
                <w:szCs w:val="26"/>
              </w:rPr>
            </w:pPr>
            <w:r>
              <w:rPr>
                <w:b/>
                <w:bCs/>
                <w:szCs w:val="26"/>
              </w:rPr>
              <w:t>Hậu điều kiện (Post-condition):</w:t>
            </w:r>
            <w:r>
              <w:rPr>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szCs w:val="26"/>
              </w:rPr>
            </w:pPr>
            <w:r>
              <w:rPr>
                <w:b/>
                <w:bCs/>
                <w:szCs w:val="26"/>
              </w:rPr>
              <w:t xml:space="preserve">Luồng sự kiện chính (main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spacing w:before="100" w:beforeAutospacing="1" w:after="100" w:afterAutospacing="1" w:line="276" w:lineRule="auto"/>
              <w:ind w:left="-10"/>
              <w:jc w:val="center"/>
              <w:rPr>
                <w:b/>
                <w:bCs/>
                <w:szCs w:val="26"/>
              </w:rPr>
            </w:pPr>
            <w:r>
              <w:rPr>
                <w:b/>
                <w:bCs/>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7"/>
              </w:numPr>
              <w:spacing w:before="100" w:beforeAutospacing="1" w:after="100" w:afterAutospacing="1" w:line="276" w:lineRule="auto"/>
              <w:rPr>
                <w:szCs w:val="26"/>
              </w:rPr>
            </w:pPr>
            <w:r>
              <w:rPr>
                <w:szCs w:val="26"/>
              </w:rPr>
              <w:t xml:space="preserve">Người dùng chọn dạng thông tin cần xem và bấm vào Xem tất cả để xem thông tin trong kho lưu trữ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7"/>
              </w:numPr>
              <w:spacing w:before="100" w:beforeAutospacing="1" w:after="100" w:afterAutospacing="1" w:line="276" w:lineRule="auto"/>
              <w:rPr>
                <w:szCs w:val="26"/>
              </w:rPr>
            </w:pPr>
            <w:r>
              <w:rPr>
                <w:szCs w:val="26"/>
              </w:rPr>
              <w:t xml:space="preserve">Hệ thống hiển thị thông tin theo định dạng người dùng chọn ở trong kho lưu trữ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859" w:hRule="atLeast"/>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7"/>
              </w:numPr>
              <w:spacing w:before="100" w:beforeAutospacing="1" w:after="100" w:afterAutospacing="1" w:line="276" w:lineRule="auto"/>
              <w:rPr>
                <w:szCs w:val="26"/>
              </w:rPr>
            </w:pPr>
            <w:r>
              <w:rPr>
                <w:szCs w:val="26"/>
              </w:rPr>
              <w:t>Người dùng có thể chuyển đổi định dạng thông tin cần xem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pPr>
              <w:pStyle w:val="49"/>
              <w:numPr>
                <w:ilvl w:val="0"/>
                <w:numId w:val="77"/>
              </w:numPr>
              <w:spacing w:before="100" w:beforeAutospacing="1" w:after="100" w:afterAutospacing="1" w:line="276" w:lineRule="auto"/>
              <w:rPr>
                <w:szCs w:val="26"/>
              </w:rPr>
            </w:pPr>
            <w:r>
              <w:rPr>
                <w:szCs w:val="26"/>
              </w:rPr>
              <w:t>Hệ thống sẽ hiển thị thông tin phù hợp với định dạng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numPr>
                <w:ilvl w:val="0"/>
                <w:numId w:val="39"/>
              </w:numPr>
              <w:spacing w:before="100" w:beforeAutospacing="1" w:after="100" w:afterAutospacing="1" w:line="276" w:lineRule="auto"/>
              <w:ind w:left="205" w:hanging="215"/>
              <w:rPr>
                <w:b/>
                <w:bCs/>
                <w:szCs w:val="26"/>
              </w:rPr>
            </w:pPr>
            <w:r>
              <w:rPr>
                <w:b/>
                <w:bCs/>
                <w:szCs w:val="26"/>
              </w:rPr>
              <w:t xml:space="preserve">Luồng sự kiện thay thế (alternate flow):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429" w:hRule="atLeast"/>
          <w:jc w:val="center"/>
        </w:trPr>
        <w:tc>
          <w:tcPr>
            <w:tcW w:w="0" w:type="auto"/>
            <w:gridSpan w:val="2"/>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pStyle w:val="49"/>
              <w:keepNext/>
              <w:numPr>
                <w:ilvl w:val="0"/>
                <w:numId w:val="39"/>
              </w:numPr>
              <w:spacing w:before="100" w:beforeAutospacing="1" w:after="100" w:afterAutospacing="1" w:line="276" w:lineRule="auto"/>
              <w:ind w:left="205" w:hanging="215"/>
              <w:rPr>
                <w:b/>
                <w:bCs/>
                <w:szCs w:val="26"/>
              </w:rPr>
            </w:pPr>
            <w:r>
              <w:rPr>
                <w:b/>
                <w:bCs/>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đăng ký</w:t>
      </w:r>
    </w:p>
    <w:p>
      <w:pPr>
        <w:ind w:left="0" w:leftChars="0" w:firstLine="0" w:firstLineChars="0"/>
      </w:pPr>
      <w:r>
        <w:drawing>
          <wp:inline distT="0" distB="0" distL="0" distR="0">
            <wp:extent cx="5939790" cy="3095625"/>
            <wp:effectExtent l="0" t="0" r="3810" b="13335"/>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pic:cNvPicPr>
                  </pic:nvPicPr>
                  <pic:blipFill>
                    <a:blip r:embed="rId77"/>
                    <a:stretch>
                      <a:fillRect/>
                    </a:stretch>
                  </pic:blipFill>
                  <pic:spPr>
                    <a:xfrm>
                      <a:off x="0" y="0"/>
                      <a:ext cx="5939790" cy="3095625"/>
                    </a:xfrm>
                    <a:prstGeom prst="rect">
                      <a:avLst/>
                    </a:prstGeom>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82" w:name="_Toc3169"/>
      <w:bookmarkStart w:id="183" w:name="_Toc17780"/>
      <w:r>
        <w:rPr>
          <w:rFonts w:hint="default"/>
          <w:lang w:val="en-US"/>
        </w:rPr>
        <w:t>X</w:t>
      </w:r>
      <w:r>
        <w:t>em danh sách người dùng</w:t>
      </w:r>
      <w:bookmarkEnd w:id="182"/>
      <w:bookmarkEnd w:id="183"/>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9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Tên use case</w:t>
            </w:r>
            <w:r>
              <w:rPr>
                <w:color w:val="000000"/>
                <w:szCs w:val="26"/>
              </w:rPr>
              <w:t xml:space="preserve">: UC50_ </w:t>
            </w:r>
            <w:r>
              <w:t>xem danh sách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Mô tả sơ lược</w:t>
            </w:r>
            <w:r>
              <w:rPr>
                <w:color w:val="000000"/>
                <w:szCs w:val="26"/>
              </w:rPr>
              <w:t>: Cho phép admin xem danh sách tài khoản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chính</w:t>
            </w:r>
            <w:r>
              <w:rPr>
                <w:color w:val="000000"/>
                <w:szCs w:val="26"/>
              </w:rPr>
              <w:t>: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phụ</w:t>
            </w:r>
            <w:r>
              <w:rPr>
                <w:color w:val="000000"/>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Tiền điều kiện (Pre-condition):</w:t>
            </w:r>
            <w:r>
              <w:rPr>
                <w:color w:val="000000"/>
                <w:szCs w:val="26"/>
              </w:rPr>
              <w:t xml:space="preserve"> Đăng nhập bằng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1"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Hậu điều kiện (Post-condition):</w:t>
            </w:r>
            <w:r>
              <w:rPr>
                <w:color w:val="000000"/>
                <w:szCs w:val="26"/>
              </w:rPr>
              <w:t xml:space="preserve"> hiển thị danh sách người dùng đã có trong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b/>
                <w:szCs w:val="26"/>
              </w:rPr>
            </w:pPr>
            <w:r>
              <w:rPr>
                <w:b/>
                <w:szCs w:val="26"/>
              </w:rPr>
              <w:t>Actor</w:t>
            </w:r>
          </w:p>
        </w:tc>
        <w:tc>
          <w:tcPr>
            <w:tcW w:w="4968" w:type="dxa"/>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widowControl w:val="0"/>
              <w:numPr>
                <w:ilvl w:val="0"/>
                <w:numId w:val="78"/>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Admin click vào icon quản lý người dùng</w:t>
            </w:r>
          </w:p>
        </w:tc>
        <w:tc>
          <w:tcPr>
            <w:tcW w:w="4968" w:type="dxa"/>
          </w:tcPr>
          <w:p>
            <w:pPr>
              <w:widowControl w:val="0"/>
              <w:numPr>
                <w:ilvl w:val="0"/>
                <w:numId w:val="78"/>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hiển thị danh sách người dùng có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p>
    <w:p>
      <w:pPr>
        <w:pStyle w:val="14"/>
        <w:ind w:left="0" w:leftChars="0" w:firstLine="0" w:firstLineChars="0"/>
        <w:jc w:val="both"/>
      </w:pPr>
      <w:r>
        <w:t>Activity diagram</w:t>
      </w:r>
      <w:r>
        <w:rPr>
          <w:rFonts w:hint="default"/>
          <w:lang w:val="en-US"/>
        </w:rPr>
        <w:t xml:space="preserve"> </w:t>
      </w:r>
      <w:r>
        <w:t>xem danh sách người dùng</w:t>
      </w:r>
    </w:p>
    <w:p>
      <w:pPr>
        <w:ind w:left="0" w:leftChars="0" w:firstLine="0" w:firstLineChars="0"/>
      </w:pPr>
      <w:r>
        <w:drawing>
          <wp:inline distT="0" distB="0" distL="0" distR="0">
            <wp:extent cx="5580380" cy="2723515"/>
            <wp:effectExtent l="0" t="0" r="1270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80380" cy="272351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5"/>
      </w:pPr>
      <w:bookmarkStart w:id="184" w:name="_Toc19989"/>
      <w:bookmarkStart w:id="185" w:name="_Toc6734"/>
      <w:r>
        <w:rPr>
          <w:color w:val="000000"/>
          <w:szCs w:val="26"/>
        </w:rPr>
        <w:t>Chuyển đổi trạng thái tài khoản tài khoản</w:t>
      </w:r>
      <w:bookmarkEnd w:id="184"/>
      <w:bookmarkEnd w:id="185"/>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9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Tên use case</w:t>
            </w:r>
            <w:r>
              <w:rPr>
                <w:color w:val="000000"/>
                <w:szCs w:val="26"/>
              </w:rPr>
              <w:t>: UC51_ Chuyển đổi trạng thái tài khoản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Mô tả sơ lược</w:t>
            </w:r>
            <w:r>
              <w:rPr>
                <w:color w:val="000000"/>
                <w:szCs w:val="26"/>
              </w:rPr>
              <w:t>: Cho phép admin chuyển đổi trạng thái của tài khoản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chính</w:t>
            </w:r>
            <w:r>
              <w:rPr>
                <w:color w:val="000000"/>
                <w:szCs w:val="26"/>
              </w:rPr>
              <w:t>: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phụ</w:t>
            </w:r>
            <w:r>
              <w:rPr>
                <w:color w:val="000000"/>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Tiền điều kiện (Pre-condition):</w:t>
            </w:r>
            <w:r>
              <w:rPr>
                <w:color w:val="000000"/>
                <w:szCs w:val="26"/>
              </w:rPr>
              <w:t xml:space="preserve"> Đăng nhập bằng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1"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Hậu điều kiện (Post-condition):</w:t>
            </w:r>
            <w:r>
              <w:rPr>
                <w:color w:val="000000"/>
                <w:szCs w:val="26"/>
              </w:rPr>
              <w:t xml:space="preserve"> Trạng thái của tài khoản được thay đổi thành công và cập nhập dữ liệu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b/>
                <w:szCs w:val="26"/>
              </w:rPr>
            </w:pPr>
            <w:r>
              <w:rPr>
                <w:b/>
                <w:szCs w:val="26"/>
              </w:rPr>
              <w:t>Actor</w:t>
            </w:r>
          </w:p>
        </w:tc>
        <w:tc>
          <w:tcPr>
            <w:tcW w:w="4968" w:type="dxa"/>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pStyle w:val="49"/>
              <w:widowControl w:val="0"/>
              <w:numPr>
                <w:ilvl w:val="6"/>
                <w:numId w:val="49"/>
              </w:numPr>
              <w:pBdr>
                <w:top w:val="none" w:color="auto" w:sz="0" w:space="0"/>
                <w:left w:val="none" w:color="auto" w:sz="0" w:space="0"/>
                <w:bottom w:val="none" w:color="auto" w:sz="0" w:space="0"/>
                <w:right w:val="none" w:color="auto" w:sz="0" w:space="0"/>
                <w:between w:val="none" w:color="auto" w:sz="0" w:space="0"/>
              </w:pBdr>
              <w:spacing w:line="276" w:lineRule="auto"/>
              <w:ind w:left="644"/>
              <w:rPr>
                <w:color w:val="000000"/>
                <w:szCs w:val="26"/>
              </w:rPr>
            </w:pPr>
            <w:r>
              <w:rPr>
                <w:color w:val="000000"/>
                <w:szCs w:val="26"/>
              </w:rPr>
              <w:t>Admin trỏ vào nút chuyển đổi trạng thái tài khoản và chọn trạng thái cần chuyển đổi</w:t>
            </w:r>
          </w:p>
        </w:tc>
        <w:tc>
          <w:tcPr>
            <w:tcW w:w="4968" w:type="dxa"/>
          </w:tcPr>
          <w:p>
            <w:pPr>
              <w:pStyle w:val="49"/>
              <w:widowControl w:val="0"/>
              <w:numPr>
                <w:ilvl w:val="6"/>
                <w:numId w:val="49"/>
              </w:numPr>
              <w:pBdr>
                <w:top w:val="none" w:color="auto" w:sz="0" w:space="0"/>
                <w:left w:val="none" w:color="auto" w:sz="0" w:space="0"/>
                <w:bottom w:val="none" w:color="auto" w:sz="0" w:space="0"/>
                <w:right w:val="none" w:color="auto" w:sz="0" w:space="0"/>
                <w:between w:val="none" w:color="auto" w:sz="0" w:space="0"/>
              </w:pBdr>
              <w:spacing w:line="276" w:lineRule="auto"/>
              <w:ind w:left="644"/>
              <w:rPr>
                <w:color w:val="000000"/>
                <w:szCs w:val="26"/>
              </w:rPr>
            </w:pPr>
            <w:r>
              <w:rPr>
                <w:color w:val="000000"/>
                <w:szCs w:val="26"/>
              </w:rPr>
              <w:t>Hệ thống hiển thị thông báo xác nhận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pStyle w:val="49"/>
              <w:widowControl w:val="0"/>
              <w:numPr>
                <w:ilvl w:val="6"/>
                <w:numId w:val="49"/>
              </w:numPr>
              <w:pBdr>
                <w:top w:val="none" w:color="auto" w:sz="0" w:space="0"/>
                <w:left w:val="none" w:color="auto" w:sz="0" w:space="0"/>
                <w:bottom w:val="none" w:color="auto" w:sz="0" w:space="0"/>
                <w:right w:val="none" w:color="auto" w:sz="0" w:space="0"/>
                <w:between w:val="none" w:color="auto" w:sz="0" w:space="0"/>
              </w:pBdr>
              <w:spacing w:line="276" w:lineRule="auto"/>
              <w:ind w:left="644"/>
              <w:rPr>
                <w:color w:val="000000"/>
                <w:szCs w:val="26"/>
              </w:rPr>
            </w:pPr>
            <w:r>
              <w:rPr>
                <w:color w:val="000000"/>
                <w:szCs w:val="26"/>
              </w:rPr>
              <w:t>Admin chọn xác nhận</w:t>
            </w:r>
          </w:p>
        </w:tc>
        <w:tc>
          <w:tcPr>
            <w:tcW w:w="4968" w:type="dxa"/>
          </w:tcPr>
          <w:p>
            <w:pPr>
              <w:pStyle w:val="49"/>
              <w:widowControl w:val="0"/>
              <w:numPr>
                <w:ilvl w:val="6"/>
                <w:numId w:val="49"/>
              </w:numPr>
              <w:pBdr>
                <w:top w:val="none" w:color="auto" w:sz="0" w:space="0"/>
                <w:left w:val="none" w:color="auto" w:sz="0" w:space="0"/>
                <w:bottom w:val="none" w:color="auto" w:sz="0" w:space="0"/>
                <w:right w:val="none" w:color="auto" w:sz="0" w:space="0"/>
                <w:between w:val="none" w:color="auto" w:sz="0" w:space="0"/>
              </w:pBdr>
              <w:spacing w:line="276" w:lineRule="auto"/>
              <w:ind w:left="644"/>
              <w:rPr>
                <w:color w:val="000000"/>
                <w:szCs w:val="26"/>
              </w:rPr>
            </w:pPr>
            <w:r>
              <w:rPr>
                <w:color w:val="000000"/>
                <w:szCs w:val="26"/>
              </w:rPr>
              <w:t>Hệ thống thông báo thay đổi trạng thái tài khoản thành công và lưu lại thông tin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shd w:val="clear" w:color="auto" w:fill="auto"/>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bCs/>
                <w:color w:val="000000"/>
                <w:szCs w:val="26"/>
              </w:rPr>
            </w:pPr>
            <w:r>
              <w:rPr>
                <w:bCs/>
                <w:color w:val="000000"/>
                <w:szCs w:val="26"/>
              </w:rPr>
              <w:t>3.1 Chọn hủy để hủy tác vụ</w:t>
            </w:r>
          </w:p>
        </w:tc>
        <w:tc>
          <w:tcPr>
            <w:tcW w:w="4968" w:type="dxa"/>
            <w:shd w:val="clear" w:color="auto" w:fill="auto"/>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10"/>
              <w:rPr>
                <w:b/>
                <w:color w:val="000000"/>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ind w:left="0" w:leftChars="0" w:firstLine="0" w:firstLineChars="0"/>
        <w:rPr>
          <w:rFonts w:hint="default"/>
          <w:lang w:val="en-US"/>
        </w:rPr>
      </w:pPr>
    </w:p>
    <w:p>
      <w:pPr>
        <w:pStyle w:val="14"/>
        <w:ind w:left="0" w:leftChars="0" w:firstLine="0" w:firstLineChars="0"/>
        <w:jc w:val="both"/>
      </w:pPr>
      <w:r>
        <w:t>Activity diagram chuyển đổi trạng thái người dùng</w:t>
      </w:r>
    </w:p>
    <w:p>
      <w:pPr>
        <w:ind w:left="0" w:leftChars="0" w:firstLine="0" w:firstLineChars="0"/>
        <w:rPr>
          <w:szCs w:val="26"/>
        </w:rPr>
      </w:pPr>
      <w:r>
        <w:rPr>
          <w:szCs w:val="26"/>
        </w:rPr>
        <w:drawing>
          <wp:inline distT="0" distB="0" distL="0" distR="0">
            <wp:extent cx="5048250" cy="2769235"/>
            <wp:effectExtent l="0" t="0" r="1143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48821" cy="2769476"/>
                    </a:xfrm>
                    <a:prstGeom prst="rect">
                      <a:avLst/>
                    </a:prstGeom>
                  </pic:spPr>
                </pic:pic>
              </a:graphicData>
            </a:graphic>
          </wp:inline>
        </w:drawing>
      </w:r>
    </w:p>
    <w:p>
      <w:pPr>
        <w:pStyle w:val="5"/>
      </w:pPr>
      <w:bookmarkStart w:id="186" w:name="_Toc17713"/>
      <w:bookmarkStart w:id="187" w:name="_Toc28319"/>
      <w:r>
        <w:rPr>
          <w:rFonts w:hint="default"/>
          <w:lang w:val="en-US"/>
        </w:rPr>
        <w:t>X</w:t>
      </w:r>
      <w:r>
        <w:t>em dánh sách sticker</w:t>
      </w:r>
      <w:bookmarkEnd w:id="186"/>
      <w:bookmarkEnd w:id="187"/>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9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Tên use case</w:t>
            </w:r>
            <w:r>
              <w:rPr>
                <w:color w:val="000000"/>
                <w:szCs w:val="26"/>
              </w:rPr>
              <w:t xml:space="preserve">: UC52_ </w:t>
            </w:r>
            <w:r>
              <w:t>xem dánh sách sticker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Mô tả sơ lược</w:t>
            </w:r>
            <w:r>
              <w:rPr>
                <w:color w:val="000000"/>
                <w:szCs w:val="26"/>
              </w:rPr>
              <w:t>: Cho phép admin xem sticker có trong 1 bộ sticker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chính</w:t>
            </w:r>
            <w:r>
              <w:rPr>
                <w:color w:val="000000"/>
                <w:szCs w:val="26"/>
              </w:rPr>
              <w:t>: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phụ</w:t>
            </w:r>
            <w:r>
              <w:rPr>
                <w:color w:val="000000"/>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Tiền điều kiện (Pre-condition):</w:t>
            </w:r>
            <w:r>
              <w:rPr>
                <w:color w:val="000000"/>
                <w:szCs w:val="26"/>
              </w:rPr>
              <w:t xml:space="preserve"> Đăng nhập bằng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1"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Hậu điều kiện (Post-condition):</w:t>
            </w:r>
            <w:r>
              <w:rPr>
                <w:color w:val="000000"/>
                <w:szCs w:val="26"/>
              </w:rPr>
              <w:t xml:space="preserve"> hiển thị danh sách sticker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b/>
                <w:szCs w:val="26"/>
              </w:rPr>
            </w:pPr>
            <w:r>
              <w:rPr>
                <w:b/>
                <w:szCs w:val="26"/>
              </w:rPr>
              <w:t>Actor</w:t>
            </w:r>
          </w:p>
        </w:tc>
        <w:tc>
          <w:tcPr>
            <w:tcW w:w="4968" w:type="dxa"/>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pStyle w:val="49"/>
              <w:widowControl w:val="0"/>
              <w:numPr>
                <w:ilvl w:val="3"/>
                <w:numId w:val="48"/>
              </w:numPr>
              <w:pBdr>
                <w:top w:val="none" w:color="auto" w:sz="0" w:space="0"/>
                <w:left w:val="none" w:color="auto" w:sz="0" w:space="0"/>
                <w:bottom w:val="none" w:color="auto" w:sz="0" w:space="0"/>
                <w:right w:val="none" w:color="auto" w:sz="0" w:space="0"/>
                <w:between w:val="none" w:color="auto" w:sz="0" w:space="0"/>
              </w:pBdr>
              <w:spacing w:line="276" w:lineRule="auto"/>
              <w:ind w:left="502"/>
              <w:rPr>
                <w:color w:val="000000"/>
                <w:szCs w:val="26"/>
              </w:rPr>
            </w:pPr>
            <w:r>
              <w:rPr>
                <w:color w:val="000000"/>
                <w:szCs w:val="26"/>
              </w:rPr>
              <w:t>Admin click vào icon quản lý bộ sticker</w:t>
            </w:r>
          </w:p>
        </w:tc>
        <w:tc>
          <w:tcPr>
            <w:tcW w:w="4968" w:type="dxa"/>
          </w:tcPr>
          <w:p>
            <w:pPr>
              <w:pStyle w:val="49"/>
              <w:widowControl w:val="0"/>
              <w:numPr>
                <w:ilvl w:val="3"/>
                <w:numId w:val="48"/>
              </w:numPr>
              <w:pBdr>
                <w:top w:val="none" w:color="auto" w:sz="0" w:space="0"/>
                <w:left w:val="none" w:color="auto" w:sz="0" w:space="0"/>
                <w:bottom w:val="none" w:color="auto" w:sz="0" w:space="0"/>
                <w:right w:val="none" w:color="auto" w:sz="0" w:space="0"/>
                <w:between w:val="none" w:color="auto" w:sz="0" w:space="0"/>
              </w:pBdr>
              <w:spacing w:line="276" w:lineRule="auto"/>
              <w:ind w:left="502"/>
              <w:rPr>
                <w:color w:val="000000"/>
                <w:szCs w:val="26"/>
              </w:rPr>
            </w:pPr>
            <w:r>
              <w:rPr>
                <w:color w:val="000000"/>
                <w:szCs w:val="26"/>
              </w:rPr>
              <w:t>Hệ thống hiển thị danh sách nhóm sticker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pStyle w:val="49"/>
              <w:widowControl w:val="0"/>
              <w:numPr>
                <w:ilvl w:val="3"/>
                <w:numId w:val="48"/>
              </w:numPr>
              <w:pBdr>
                <w:top w:val="none" w:color="auto" w:sz="0" w:space="0"/>
                <w:left w:val="none" w:color="auto" w:sz="0" w:space="0"/>
                <w:bottom w:val="none" w:color="auto" w:sz="0" w:space="0"/>
                <w:right w:val="none" w:color="auto" w:sz="0" w:space="0"/>
                <w:between w:val="none" w:color="auto" w:sz="0" w:space="0"/>
              </w:pBdr>
              <w:spacing w:line="276" w:lineRule="auto"/>
              <w:ind w:left="502"/>
              <w:rPr>
                <w:color w:val="000000"/>
                <w:szCs w:val="26"/>
              </w:rPr>
            </w:pPr>
            <w:r>
              <w:rPr>
                <w:color w:val="000000"/>
                <w:szCs w:val="26"/>
              </w:rPr>
              <w:t>Admin chọn icon ‘xem stickers’ của bộ sticker muốn xem</w:t>
            </w:r>
          </w:p>
        </w:tc>
        <w:tc>
          <w:tcPr>
            <w:tcW w:w="4968" w:type="dxa"/>
          </w:tcPr>
          <w:p>
            <w:pPr>
              <w:pStyle w:val="49"/>
              <w:widowControl w:val="0"/>
              <w:numPr>
                <w:ilvl w:val="3"/>
                <w:numId w:val="48"/>
              </w:numPr>
              <w:pBdr>
                <w:top w:val="none" w:color="auto" w:sz="0" w:space="0"/>
                <w:left w:val="none" w:color="auto" w:sz="0" w:space="0"/>
                <w:bottom w:val="none" w:color="auto" w:sz="0" w:space="0"/>
                <w:right w:val="none" w:color="auto" w:sz="0" w:space="0"/>
                <w:between w:val="none" w:color="auto" w:sz="0" w:space="0"/>
              </w:pBdr>
              <w:spacing w:line="276" w:lineRule="auto"/>
              <w:ind w:left="502"/>
              <w:rPr>
                <w:color w:val="000000"/>
                <w:szCs w:val="26"/>
              </w:rPr>
            </w:pPr>
            <w:r>
              <w:rPr>
                <w:color w:val="000000"/>
                <w:szCs w:val="26"/>
              </w:rPr>
              <w:t>Hệ thống hiển thị danh sách sticker có trong nhóm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ind w:left="0" w:leftChars="0" w:firstLine="0" w:firstLineChars="0"/>
        <w:rPr>
          <w:rFonts w:hint="default"/>
          <w:lang w:val="en-US"/>
        </w:rPr>
      </w:pPr>
    </w:p>
    <w:p>
      <w:pPr>
        <w:pStyle w:val="14"/>
        <w:ind w:left="0" w:leftChars="0" w:firstLine="0" w:firstLineChars="0"/>
        <w:jc w:val="both"/>
      </w:pPr>
      <w:r>
        <w:t>Activity diagram xem dánh sách sticker</w:t>
      </w:r>
    </w:p>
    <w:p>
      <w:pPr>
        <w:ind w:left="0" w:leftChars="0" w:firstLine="0" w:firstLineChars="0"/>
        <w:rPr>
          <w:szCs w:val="26"/>
        </w:rPr>
      </w:pPr>
      <w:r>
        <w:drawing>
          <wp:inline distT="0" distB="0" distL="0" distR="0">
            <wp:extent cx="5580380" cy="3649345"/>
            <wp:effectExtent l="0" t="0" r="1270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80380" cy="3649345"/>
                    </a:xfrm>
                    <a:prstGeom prst="rect">
                      <a:avLst/>
                    </a:prstGeom>
                    <a:noFill/>
                    <a:ln>
                      <a:noFill/>
                    </a:ln>
                  </pic:spPr>
                </pic:pic>
              </a:graphicData>
            </a:graphic>
          </wp:inline>
        </w:drawing>
      </w:r>
    </w:p>
    <w:p>
      <w:pPr>
        <w:pStyle w:val="5"/>
      </w:pPr>
      <w:bookmarkStart w:id="188" w:name="_Toc11557"/>
      <w:bookmarkStart w:id="189" w:name="_Toc26944"/>
      <w:r>
        <w:rPr>
          <w:color w:val="000000"/>
          <w:szCs w:val="26"/>
        </w:rPr>
        <w:t>Thêm nhãn dán</w:t>
      </w:r>
      <w:bookmarkEnd w:id="188"/>
      <w:bookmarkEnd w:id="189"/>
    </w:p>
    <w:tbl>
      <w:tblPr>
        <w:tblStyle w:val="12"/>
        <w:tblW w:w="9356"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49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5" w:hRule="atLeast"/>
        </w:trPr>
        <w:tc>
          <w:tcPr>
            <w:tcW w:w="9356" w:type="dxa"/>
            <w:gridSpan w:val="2"/>
          </w:tcPr>
          <w:p>
            <w:pPr>
              <w:rPr>
                <w:color w:val="000000"/>
                <w:szCs w:val="26"/>
              </w:rPr>
            </w:pPr>
            <w:r>
              <w:rPr>
                <w:b/>
                <w:color w:val="000000"/>
                <w:szCs w:val="26"/>
              </w:rPr>
              <w:t>Tên use case</w:t>
            </w:r>
            <w:r>
              <w:rPr>
                <w:color w:val="000000"/>
                <w:szCs w:val="26"/>
              </w:rPr>
              <w:t>: UC53_Thêm nhãn dán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8"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Mô tả sơ lược</w:t>
            </w:r>
            <w:r>
              <w:rPr>
                <w:color w:val="000000"/>
                <w:szCs w:val="26"/>
              </w:rPr>
              <w:t xml:space="preserve">: Cho phép người dùng thêm một bộ nhãn dán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chính</w:t>
            </w:r>
            <w:r>
              <w:rPr>
                <w:color w:val="000000"/>
                <w:szCs w:val="26"/>
              </w:rPr>
              <w:t>: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phụ</w:t>
            </w:r>
            <w:r>
              <w:rPr>
                <w:color w:val="000000"/>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9"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Tiền điều kiện (Pre-condition):</w:t>
            </w:r>
            <w:r>
              <w:rPr>
                <w:color w:val="000000"/>
                <w:szCs w:val="26"/>
              </w:rPr>
              <w:t xml:space="preserve">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1" w:hRule="atLeast"/>
        </w:trPr>
        <w:tc>
          <w:tcPr>
            <w:tcW w:w="9356" w:type="dxa"/>
            <w:gridSpan w:val="2"/>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Hậu điều kiện (Post-condition):</w:t>
            </w:r>
            <w:r>
              <w:rPr>
                <w:color w:val="000000"/>
                <w:szCs w:val="26"/>
              </w:rPr>
              <w:t xml:space="preserve"> Thêm bộ nhãn dán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388" w:type="dxa"/>
          </w:tcPr>
          <w:p>
            <w:pPr>
              <w:spacing w:line="276" w:lineRule="auto"/>
              <w:ind w:left="-10"/>
              <w:jc w:val="center"/>
              <w:rPr>
                <w:b/>
                <w:szCs w:val="26"/>
              </w:rPr>
            </w:pPr>
            <w:r>
              <w:rPr>
                <w:b/>
                <w:szCs w:val="26"/>
              </w:rPr>
              <w:t>Actor</w:t>
            </w:r>
          </w:p>
        </w:tc>
        <w:tc>
          <w:tcPr>
            <w:tcW w:w="4968" w:type="dxa"/>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widowControl w:val="0"/>
              <w:numPr>
                <w:ilvl w:val="0"/>
                <w:numId w:val="79"/>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Người dùng chọn nút thêm nhãn dán</w:t>
            </w:r>
          </w:p>
        </w:tc>
        <w:tc>
          <w:tcPr>
            <w:tcW w:w="4968" w:type="dxa"/>
          </w:tcPr>
          <w:p>
            <w:pPr>
              <w:widowControl w:val="0"/>
              <w:numPr>
                <w:ilvl w:val="0"/>
                <w:numId w:val="79"/>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hiển thị khung để upload nhãn dán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W w:w="4388" w:type="dxa"/>
          </w:tcPr>
          <w:p>
            <w:pPr>
              <w:widowControl w:val="0"/>
              <w:numPr>
                <w:ilvl w:val="0"/>
                <w:numId w:val="79"/>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Người dùng lựa chọn nhãn dán tải lên và nhấn lưu</w:t>
            </w:r>
          </w:p>
        </w:tc>
        <w:tc>
          <w:tcPr>
            <w:tcW w:w="4968" w:type="dxa"/>
          </w:tcPr>
          <w:p>
            <w:pPr>
              <w:widowControl w:val="0"/>
              <w:numPr>
                <w:ilvl w:val="0"/>
                <w:numId w:val="79"/>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thông báo thêm nhãn dán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9356" w:type="dxa"/>
            <w:gridSpan w:val="2"/>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ind w:left="0" w:leftChars="0" w:firstLine="0" w:firstLineChars="0"/>
        <w:rPr>
          <w:rFonts w:hint="default"/>
          <w:lang w:val="en-US"/>
        </w:rPr>
      </w:pPr>
    </w:p>
    <w:p>
      <w:pPr>
        <w:pStyle w:val="14"/>
        <w:ind w:left="0" w:leftChars="0" w:firstLine="0" w:firstLineChars="0"/>
        <w:jc w:val="both"/>
      </w:pPr>
      <w:r>
        <w:t>Activity diagram thêm nhãn dán</w:t>
      </w:r>
    </w:p>
    <w:p>
      <w:pPr>
        <w:ind w:left="0" w:leftChars="0" w:firstLine="0" w:firstLineChars="0"/>
        <w:rPr>
          <w:szCs w:val="26"/>
        </w:rPr>
      </w:pPr>
      <w:r>
        <w:rPr>
          <w:szCs w:val="26"/>
        </w:rPr>
        <w:drawing>
          <wp:inline distT="0" distB="0" distL="0" distR="0">
            <wp:extent cx="5796915" cy="317944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97262" cy="3180024"/>
                    </a:xfrm>
                    <a:prstGeom prst="rect">
                      <a:avLst/>
                    </a:prstGeom>
                  </pic:spPr>
                </pic:pic>
              </a:graphicData>
            </a:graphic>
          </wp:inline>
        </w:drawing>
      </w:r>
    </w:p>
    <w:p>
      <w:pPr>
        <w:pStyle w:val="5"/>
      </w:pPr>
      <w:bookmarkStart w:id="190" w:name="_Toc18335"/>
      <w:bookmarkStart w:id="191" w:name="_Toc525"/>
      <w:r>
        <w:rPr>
          <w:color w:val="000000"/>
          <w:szCs w:val="26"/>
        </w:rPr>
        <w:t>Xóa nhãn dán</w:t>
      </w:r>
      <w:bookmarkEnd w:id="190"/>
      <w:bookmarkEnd w:id="191"/>
    </w:p>
    <w:tbl>
      <w:tblPr>
        <w:tblStyle w:val="12"/>
        <w:tblW w:w="1360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8"/>
        <w:gridCol w:w="219"/>
        <w:gridCol w:w="4607"/>
        <w:gridCol w:w="43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345"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Tên use case</w:t>
            </w:r>
            <w:r>
              <w:rPr>
                <w:color w:val="000000"/>
                <w:szCs w:val="26"/>
              </w:rPr>
              <w:t>: UC54_Xóa nhãn dán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38"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Mô tả sơ lược</w:t>
            </w:r>
            <w:r>
              <w:rPr>
                <w:color w:val="000000"/>
                <w:szCs w:val="26"/>
              </w:rPr>
              <w:t xml:space="preserve">: Cho phép người dùng xóa một  nhãn dán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chính</w:t>
            </w:r>
            <w:r>
              <w:rPr>
                <w:color w:val="000000"/>
                <w:szCs w:val="26"/>
              </w:rPr>
              <w:t>: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Actor phụ</w:t>
            </w:r>
            <w:r>
              <w:rPr>
                <w:color w:val="000000"/>
                <w:szCs w:val="26"/>
              </w:rPr>
              <w:t>: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19"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Tiền điều kiện (Pre-condition):</w:t>
            </w:r>
            <w:r>
              <w:rPr>
                <w:color w:val="000000"/>
                <w:szCs w:val="26"/>
              </w:rPr>
              <w:t xml:space="preserve"> Đăng nhập bằng quyền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681" w:hRule="atLeast"/>
        </w:trPr>
        <w:tc>
          <w:tcPr>
            <w:tcW w:w="9214" w:type="dxa"/>
            <w:gridSpan w:val="3"/>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Hậu điều kiện (Post-condition):</w:t>
            </w:r>
            <w:r>
              <w:rPr>
                <w:color w:val="000000"/>
                <w:szCs w:val="26"/>
              </w:rPr>
              <w:t xml:space="preserve"> Xóa  nhãn dán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9214" w:type="dxa"/>
            <w:gridSpan w:val="3"/>
            <w:shd w:val="clear" w:color="auto" w:fill="D0CECE"/>
          </w:tcPr>
          <w:p>
            <w:pPr>
              <w:widowControl w:val="0"/>
              <w:numPr>
                <w:ilvl w:val="0"/>
                <w:numId w:val="36"/>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color w:val="000000"/>
                <w:szCs w:val="26"/>
              </w:rPr>
            </w:pPr>
            <w:r>
              <w:rPr>
                <w:b/>
                <w:color w:val="000000"/>
                <w:szCs w:val="26"/>
              </w:rPr>
              <w:t xml:space="preserve">Luồng sự kiện chính (main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4388" w:type="dxa"/>
          </w:tcPr>
          <w:p>
            <w:pPr>
              <w:spacing w:line="276" w:lineRule="auto"/>
              <w:ind w:left="-10"/>
              <w:jc w:val="center"/>
              <w:rPr>
                <w:b/>
                <w:szCs w:val="26"/>
              </w:rPr>
            </w:pPr>
            <w:r>
              <w:rPr>
                <w:b/>
                <w:szCs w:val="26"/>
              </w:rPr>
              <w:t>Actor</w:t>
            </w:r>
          </w:p>
        </w:tc>
        <w:tc>
          <w:tcPr>
            <w:tcW w:w="4826" w:type="dxa"/>
            <w:gridSpan w:val="2"/>
          </w:tcPr>
          <w:p>
            <w:pPr>
              <w:spacing w:line="276" w:lineRule="auto"/>
              <w:ind w:left="-10"/>
              <w:jc w:val="center"/>
              <w:rPr>
                <w:b/>
                <w:szCs w:val="26"/>
              </w:rPr>
            </w:pPr>
            <w:r>
              <w:rPr>
                <w:b/>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859" w:hRule="atLeast"/>
        </w:trPr>
        <w:tc>
          <w:tcPr>
            <w:tcW w:w="4388" w:type="dxa"/>
          </w:tcPr>
          <w:p>
            <w:pPr>
              <w:widowControl w:val="0"/>
              <w:numPr>
                <w:ilvl w:val="0"/>
                <w:numId w:val="80"/>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Người dùng chọn chức năng xóa nhãn dán trên dòng của nhãn dán cần xóa</w:t>
            </w:r>
          </w:p>
        </w:tc>
        <w:tc>
          <w:tcPr>
            <w:tcW w:w="4826" w:type="dxa"/>
            <w:gridSpan w:val="2"/>
          </w:tcPr>
          <w:p>
            <w:pPr>
              <w:widowControl w:val="0"/>
              <w:numPr>
                <w:ilvl w:val="0"/>
                <w:numId w:val="80"/>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thông báo xác nhận có muốn xóa nhãn dán không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859" w:hRule="atLeast"/>
        </w:trPr>
        <w:tc>
          <w:tcPr>
            <w:tcW w:w="4388" w:type="dxa"/>
          </w:tcPr>
          <w:p>
            <w:pPr>
              <w:widowControl w:val="0"/>
              <w:numPr>
                <w:ilvl w:val="0"/>
                <w:numId w:val="80"/>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Người dùng nhấn Có</w:t>
            </w:r>
          </w:p>
        </w:tc>
        <w:tc>
          <w:tcPr>
            <w:tcW w:w="4826" w:type="dxa"/>
            <w:gridSpan w:val="2"/>
          </w:tcPr>
          <w:p>
            <w:pPr>
              <w:pStyle w:val="49"/>
              <w:widowControl w:val="0"/>
              <w:numPr>
                <w:ilvl w:val="0"/>
                <w:numId w:val="80"/>
              </w:numPr>
              <w:pBdr>
                <w:top w:val="none" w:color="auto" w:sz="0" w:space="0"/>
                <w:left w:val="none" w:color="auto" w:sz="0" w:space="0"/>
                <w:bottom w:val="none" w:color="auto" w:sz="0" w:space="0"/>
                <w:right w:val="none" w:color="auto" w:sz="0" w:space="0"/>
                <w:between w:val="none" w:color="auto" w:sz="0" w:space="0"/>
              </w:pBdr>
              <w:spacing w:line="276" w:lineRule="auto"/>
              <w:rPr>
                <w:color w:val="000000"/>
                <w:szCs w:val="26"/>
              </w:rPr>
            </w:pPr>
            <w:r>
              <w:rPr>
                <w:color w:val="000000"/>
                <w:szCs w:val="26"/>
              </w:rPr>
              <w:t>Hệ thống xóa  nhãn dán và cập nhập lại danh sách  nhãn dán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9214" w:type="dxa"/>
            <w:gridSpan w:val="3"/>
            <w:shd w:val="clear" w:color="auto" w:fill="D0CECE"/>
          </w:tcPr>
          <w:p>
            <w:pPr>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thay thế (alternate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9" w:hRule="atLeast"/>
        </w:trPr>
        <w:tc>
          <w:tcPr>
            <w:tcW w:w="4607" w:type="dxa"/>
            <w:gridSpan w:val="2"/>
            <w:shd w:val="clear" w:color="auto" w:fill="auto"/>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205" w:firstLine="0"/>
              <w:rPr>
                <w:b/>
                <w:color w:val="000000"/>
                <w:szCs w:val="26"/>
              </w:rPr>
            </w:pPr>
            <w:r>
              <w:rPr>
                <w:szCs w:val="26"/>
              </w:rPr>
              <w:t>3.1 Chọn không và hủy tác vụ</w:t>
            </w:r>
          </w:p>
        </w:tc>
        <w:tc>
          <w:tcPr>
            <w:tcW w:w="4607" w:type="dxa"/>
            <w:shd w:val="clear" w:color="auto" w:fill="auto"/>
            <w:vAlign w:val="center"/>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ind w:left="205" w:firstLine="0"/>
              <w:rPr>
                <w:b/>
                <w:color w:val="000000"/>
                <w:szCs w:val="26"/>
              </w:rPr>
            </w:pPr>
          </w:p>
        </w:tc>
        <w:tc>
          <w:tcPr>
            <w:tcW w:w="4393" w:type="dxa"/>
            <w:vAlign w:val="center"/>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393" w:type="dxa"/>
          <w:trHeight w:val="429" w:hRule="atLeast"/>
        </w:trPr>
        <w:tc>
          <w:tcPr>
            <w:tcW w:w="9214" w:type="dxa"/>
            <w:gridSpan w:val="3"/>
            <w:shd w:val="clear" w:color="auto" w:fill="D0CECE"/>
          </w:tcPr>
          <w:p>
            <w:pPr>
              <w:keepNext/>
              <w:widowControl w:val="0"/>
              <w:numPr>
                <w:ilvl w:val="0"/>
                <w:numId w:val="38"/>
              </w:numPr>
              <w:pBdr>
                <w:top w:val="none" w:color="auto" w:sz="0" w:space="0"/>
                <w:left w:val="none" w:color="auto" w:sz="0" w:space="0"/>
                <w:bottom w:val="none" w:color="auto" w:sz="0" w:space="0"/>
                <w:right w:val="none" w:color="auto" w:sz="0" w:space="0"/>
                <w:between w:val="none" w:color="auto" w:sz="0" w:space="0"/>
              </w:pBdr>
              <w:spacing w:line="276" w:lineRule="auto"/>
              <w:ind w:left="205" w:hanging="215"/>
              <w:rPr>
                <w:b/>
                <w:color w:val="000000"/>
                <w:szCs w:val="26"/>
              </w:rPr>
            </w:pPr>
            <w:r>
              <w:rPr>
                <w:b/>
                <w:color w:val="000000"/>
                <w:szCs w:val="26"/>
              </w:rPr>
              <w:t xml:space="preserve">Luồng sự kiện ngoại lệ (exception flow): </w:t>
            </w:r>
          </w:p>
        </w:tc>
      </w:tr>
    </w:tbl>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14"/>
        <w:ind w:left="0" w:leftChars="0" w:firstLine="0" w:firstLineChars="0"/>
        <w:jc w:val="both"/>
      </w:pPr>
      <w:r>
        <w:t>Activity diagram xoá nhãn dán</w:t>
      </w:r>
    </w:p>
    <w:p>
      <w:pPr>
        <w:ind w:left="0" w:leftChars="0" w:firstLine="0" w:firstLineChars="0"/>
      </w:pPr>
      <w:r>
        <w:drawing>
          <wp:inline distT="0" distB="0" distL="0" distR="0">
            <wp:extent cx="5580380" cy="462280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580380" cy="462280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spacing w:line="276" w:lineRule="auto"/>
        <w:ind w:left="0" w:leftChars="0" w:firstLine="0" w:firstLineChars="0"/>
        <w:rPr>
          <w:szCs w:val="26"/>
        </w:rPr>
      </w:pPr>
    </w:p>
    <w:p>
      <w:pPr>
        <w:spacing w:line="276" w:lineRule="auto"/>
        <w:ind w:left="0" w:leftChars="0" w:firstLine="0" w:firstLineChars="0"/>
        <w:rPr>
          <w:szCs w:val="26"/>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p>
      <w:pPr>
        <w:keepNext/>
        <w:spacing w:line="276" w:lineRule="auto"/>
        <w:ind w:left="284" w:hanging="360"/>
        <w:rPr>
          <w:rFonts w:hint="default"/>
          <w:lang w:val="en-US"/>
        </w:rPr>
      </w:pPr>
    </w:p>
    <w:bookmarkEnd w:id="81"/>
    <w:p>
      <w:pPr>
        <w:pStyle w:val="3"/>
      </w:pPr>
      <w:bookmarkStart w:id="192" w:name="_Toc163610128"/>
      <w:bookmarkStart w:id="193" w:name="_Toc4769"/>
      <w:bookmarkStart w:id="194" w:name="_Toc3908"/>
      <w:r>
        <w:t>Class diagram</w:t>
      </w:r>
      <w:bookmarkEnd w:id="192"/>
      <w:bookmarkEnd w:id="193"/>
      <w:bookmarkEnd w:id="194"/>
    </w:p>
    <w:p>
      <w:pPr>
        <w:ind w:firstLine="0"/>
        <w:rPr>
          <w:szCs w:val="26"/>
        </w:rPr>
      </w:pPr>
      <w:r>
        <w:t>Mô hình lớp (Mô hình lớp đầy đủ + Mô hình lớp bao gồm các lớp Entity)</w:t>
      </w:r>
    </w:p>
    <w:p>
      <w:pPr>
        <w:ind w:left="0" w:leftChars="0" w:firstLine="0" w:firstLineChars="0"/>
        <w:rPr>
          <w:rFonts w:hint="default"/>
          <w:lang w:val="en-US"/>
        </w:rPr>
      </w:pPr>
      <w:r>
        <w:rPr>
          <w:rFonts w:hint="default"/>
          <w:lang w:val="en-US"/>
        </w:rPr>
        <w:drawing>
          <wp:inline distT="0" distB="0" distL="114300" distR="114300">
            <wp:extent cx="6014720" cy="2919095"/>
            <wp:effectExtent l="0" t="0" r="5080" b="6985"/>
            <wp:docPr id="6" name="Picture 6" descr="Pictur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111"/>
                    <pic:cNvPicPr>
                      <a:picLocks noChangeAspect="1"/>
                    </pic:cNvPicPr>
                  </pic:nvPicPr>
                  <pic:blipFill>
                    <a:blip r:embed="rId83"/>
                    <a:stretch>
                      <a:fillRect/>
                    </a:stretch>
                  </pic:blipFill>
                  <pic:spPr>
                    <a:xfrm>
                      <a:off x="0" y="0"/>
                      <a:ext cx="6014720" cy="2919095"/>
                    </a:xfrm>
                    <a:prstGeom prst="rect">
                      <a:avLst/>
                    </a:prstGeom>
                  </pic:spPr>
                </pic:pic>
              </a:graphicData>
            </a:graphic>
          </wp:inline>
        </w:drawing>
      </w:r>
    </w:p>
    <w:p>
      <w:pPr>
        <w:pStyle w:val="3"/>
        <w:numPr>
          <w:ilvl w:val="1"/>
          <w:numId w:val="0"/>
        </w:numPr>
        <w:ind w:leftChars="0"/>
      </w:pPr>
      <w:bookmarkStart w:id="195" w:name="_Toc163610129"/>
    </w:p>
    <w:p/>
    <w:p/>
    <w:p/>
    <w:p/>
    <w:p/>
    <w:p/>
    <w:p/>
    <w:p/>
    <w:p/>
    <w:p/>
    <w:p/>
    <w:p>
      <w:pPr>
        <w:ind w:left="0" w:leftChars="0" w:firstLine="0" w:firstLineChars="0"/>
      </w:pPr>
    </w:p>
    <w:p>
      <w:pPr>
        <w:pStyle w:val="3"/>
      </w:pPr>
      <w:bookmarkStart w:id="196" w:name="_Toc28156"/>
      <w:bookmarkStart w:id="197" w:name="_Toc19381"/>
      <w:r>
        <w:t>Deployment diagram</w:t>
      </w:r>
      <w:bookmarkEnd w:id="195"/>
      <w:bookmarkEnd w:id="196"/>
      <w:bookmarkEnd w:id="197"/>
    </w:p>
    <w:bookmarkEnd w:id="53"/>
    <w:p>
      <w:r>
        <w:t>Mô hình triển khai hệ thống.</w:t>
      </w:r>
    </w:p>
    <w:p>
      <w:pPr>
        <w:ind w:firstLine="0"/>
      </w:pPr>
    </w:p>
    <w:p>
      <w:pPr>
        <w:ind w:firstLine="0"/>
      </w:pPr>
      <w:r>
        <w:drawing>
          <wp:inline distT="0" distB="0" distL="114300" distR="114300">
            <wp:extent cx="5019675" cy="6134100"/>
            <wp:effectExtent l="0" t="0" r="952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4"/>
                    <a:stretch>
                      <a:fillRect/>
                    </a:stretch>
                  </pic:blipFill>
                  <pic:spPr>
                    <a:xfrm>
                      <a:off x="0" y="0"/>
                      <a:ext cx="5019675" cy="6134100"/>
                    </a:xfrm>
                    <a:prstGeom prst="rect">
                      <a:avLst/>
                    </a:prstGeom>
                    <a:noFill/>
                    <a:ln>
                      <a:noFill/>
                    </a:ln>
                  </pic:spPr>
                </pic:pic>
              </a:graphicData>
            </a:graphic>
          </wp:inline>
        </w:drawing>
      </w:r>
    </w:p>
    <w:p>
      <w:pPr>
        <w:ind w:firstLine="0"/>
      </w:pPr>
    </w:p>
    <w:p>
      <w:pPr>
        <w:ind w:firstLine="0"/>
        <w:rPr>
          <w:lang w:val="vi-VN"/>
        </w:rPr>
      </w:pPr>
      <w:r>
        <w:rPr>
          <w:lang w:val="vi-VN"/>
        </w:rPr>
        <w:t>Chú thích:</w:t>
      </w:r>
    </w:p>
    <w:p>
      <w:pPr>
        <w:ind w:firstLine="0"/>
        <w:rPr>
          <w:lang w:val="vi-VN"/>
        </w:rPr>
      </w:pPr>
    </w:p>
    <w:p>
      <w:pPr>
        <w:numPr>
          <w:ilvl w:val="0"/>
          <w:numId w:val="81"/>
        </w:numPr>
        <w:rPr>
          <w:lang w:val="vi-VN"/>
        </w:rPr>
      </w:pPr>
      <w:r>
        <w:rPr>
          <w:lang w:val="vi-VN"/>
        </w:rPr>
        <w:t>Application Server: Là nơi chứa toàn bộ logic nghiệp vụ của ứng dụng, bao gồm cả phần ứng dụng web và phần ứng dụng di động.</w:t>
      </w:r>
    </w:p>
    <w:p>
      <w:pPr>
        <w:numPr>
          <w:ilvl w:val="0"/>
          <w:numId w:val="81"/>
        </w:numPr>
        <w:rPr>
          <w:lang w:val="vi-VN"/>
        </w:rPr>
      </w:pPr>
      <w:r>
        <w:rPr>
          <w:lang w:val="vi-VN"/>
        </w:rPr>
        <w:t>Web Server: Chịu trách nhiệm phục vụ các yêu cầu từ trình duyệt web và cung cấp giao diện người dùng thông qua ứng dụng web.</w:t>
      </w:r>
    </w:p>
    <w:p>
      <w:pPr>
        <w:numPr>
          <w:ilvl w:val="0"/>
          <w:numId w:val="81"/>
        </w:numPr>
        <w:rPr>
          <w:lang w:val="vi-VN"/>
        </w:rPr>
      </w:pPr>
      <w:r>
        <w:rPr>
          <w:lang w:val="vi-VN"/>
        </w:rPr>
        <w:t>Mobile Backend: Là một phần tùy chọn, nơi triển khai các API dành cho ứng dụng di động để tương tác với hệ thống.</w:t>
      </w:r>
    </w:p>
    <w:p>
      <w:pPr>
        <w:numPr>
          <w:ilvl w:val="0"/>
          <w:numId w:val="81"/>
        </w:numPr>
        <w:rPr>
          <w:lang w:val="vi-VN"/>
        </w:rPr>
      </w:pPr>
      <w:r>
        <w:rPr>
          <w:lang w:val="vi-VN"/>
        </w:rPr>
        <w:t>Mobile Application (Client): Là ứng dụng di động chạy trên thiết bị của người dùng và tương tác với Mobile Backend để truy cập và quản lý dữ liệu.</w:t>
      </w:r>
    </w:p>
    <w:p>
      <w:pPr>
        <w:numPr>
          <w:ilvl w:val="0"/>
          <w:numId w:val="81"/>
        </w:numPr>
        <w:rPr>
          <w:lang w:val="vi-VN"/>
        </w:rPr>
        <w:sectPr>
          <w:pgSz w:w="11907" w:h="16840"/>
          <w:pgMar w:top="1701" w:right="1138" w:bottom="1701" w:left="1985" w:header="709" w:footer="709" w:gutter="0"/>
          <w:cols w:space="708" w:num="1"/>
          <w:docGrid w:linePitch="360" w:charSpace="0"/>
        </w:sectPr>
      </w:pPr>
      <w:r>
        <w:rPr>
          <w:lang w:val="vi-VN"/>
        </w:rPr>
        <w:t>External SMS Service (ESMS): Đây là dịch vụ bên ngoài cung cấp chức năng gửi tin nhắn SMS cho người dùng thông qua API.</w:t>
      </w:r>
      <w:ins w:id="1210" w:author="Huy Nguyễn Hữu" w:date="2024-05-19T17:05:41Z">
        <w:r>
          <w:rPr>
            <w:rFonts w:hint="default"/>
            <w:lang w:val="en-US"/>
          </w:rPr>
          <w:t>(d</w:t>
        </w:r>
      </w:ins>
      <w:ins w:id="1211" w:author="Huy Nguyễn Hữu" w:date="2024-05-19T17:05:42Z">
        <w:r>
          <w:rPr>
            <w:rFonts w:hint="default"/>
            <w:lang w:val="en-US"/>
          </w:rPr>
          <w:t>o</w:t>
        </w:r>
      </w:ins>
      <w:ins w:id="1212" w:author="Huy Nguyễn Hữu" w:date="2024-05-19T17:05:43Z">
        <w:r>
          <w:rPr>
            <w:rFonts w:hint="default"/>
            <w:lang w:val="en-US"/>
          </w:rPr>
          <w:t xml:space="preserve"> </w:t>
        </w:r>
      </w:ins>
      <w:ins w:id="1213" w:author="Huy Nguyễn Hữu" w:date="2024-05-19T17:05:47Z">
        <w:r>
          <w:rPr>
            <w:rFonts w:hint="default"/>
            <w:lang w:val="en-US"/>
          </w:rPr>
          <w:t>nhóm</w:t>
        </w:r>
      </w:ins>
      <w:ins w:id="1214" w:author="Huy Nguyễn Hữu" w:date="2024-05-19T17:05:52Z">
        <w:r>
          <w:rPr>
            <w:rFonts w:hint="default"/>
            <w:lang w:val="en-US"/>
          </w:rPr>
          <w:t xml:space="preserve"> đã</w:t>
        </w:r>
      </w:ins>
      <w:ins w:id="1215" w:author="Huy Nguyễn Hữu" w:date="2024-05-19T17:05:53Z">
        <w:r>
          <w:rPr>
            <w:rFonts w:hint="default"/>
            <w:lang w:val="en-US"/>
          </w:rPr>
          <w:t xml:space="preserve"> </w:t>
        </w:r>
      </w:ins>
      <w:ins w:id="1216" w:author="Huy Nguyễn Hữu" w:date="2024-05-19T17:05:54Z">
        <w:r>
          <w:rPr>
            <w:rFonts w:hint="default"/>
            <w:lang w:val="en-US"/>
          </w:rPr>
          <w:t>th</w:t>
        </w:r>
      </w:ins>
      <w:ins w:id="1217" w:author="Huy Nguyễn Hữu" w:date="2024-05-19T17:05:55Z">
        <w:r>
          <w:rPr>
            <w:rFonts w:hint="default"/>
            <w:lang w:val="en-US"/>
          </w:rPr>
          <w:t>ử</w:t>
        </w:r>
      </w:ins>
      <w:ins w:id="1218" w:author="Huy Nguyễn Hữu" w:date="2024-05-19T17:05:56Z">
        <w:r>
          <w:rPr>
            <w:rFonts w:hint="default"/>
            <w:lang w:val="en-US"/>
          </w:rPr>
          <w:t xml:space="preserve"> nh</w:t>
        </w:r>
      </w:ins>
      <w:ins w:id="1219" w:author="Huy Nguyễn Hữu" w:date="2024-05-19T17:05:57Z">
        <w:r>
          <w:rPr>
            <w:rFonts w:hint="default"/>
            <w:lang w:val="en-US"/>
          </w:rPr>
          <w:t>ưng k</w:t>
        </w:r>
      </w:ins>
      <w:ins w:id="1220" w:author="Huy Nguyễn Hữu" w:date="2024-05-19T17:05:58Z">
        <w:r>
          <w:rPr>
            <w:rFonts w:hint="default"/>
            <w:lang w:val="en-US"/>
          </w:rPr>
          <w:t>h</w:t>
        </w:r>
      </w:ins>
      <w:ins w:id="1221" w:author="Huy Nguyễn Hữu" w:date="2024-05-19T17:05:59Z">
        <w:r>
          <w:rPr>
            <w:rFonts w:hint="default"/>
            <w:lang w:val="en-US"/>
          </w:rPr>
          <w:t>ông th</w:t>
        </w:r>
      </w:ins>
      <w:ins w:id="1222" w:author="Huy Nguyễn Hữu" w:date="2024-05-19T17:06:02Z">
        <w:r>
          <w:rPr>
            <w:rFonts w:hint="default"/>
            <w:lang w:val="en-US"/>
          </w:rPr>
          <w:t>ành c</w:t>
        </w:r>
      </w:ins>
      <w:ins w:id="1223" w:author="Huy Nguyễn Hữu" w:date="2024-05-19T17:06:05Z">
        <w:r>
          <w:rPr>
            <w:rFonts w:hint="default"/>
            <w:lang w:val="en-US"/>
          </w:rPr>
          <w:t>ông nên</w:t>
        </w:r>
      </w:ins>
      <w:ins w:id="1224" w:author="Huy Nguyễn Hữu" w:date="2024-05-19T17:06:07Z">
        <w:r>
          <w:rPr>
            <w:rFonts w:hint="default"/>
            <w:lang w:val="en-US"/>
          </w:rPr>
          <w:t xml:space="preserve"> </w:t>
        </w:r>
      </w:ins>
      <w:ins w:id="1225" w:author="Huy Nguyễn Hữu" w:date="2024-05-19T17:06:09Z">
        <w:r>
          <w:rPr>
            <w:rFonts w:hint="default"/>
            <w:lang w:val="en-US"/>
          </w:rPr>
          <w:t>nh</w:t>
        </w:r>
      </w:ins>
      <w:ins w:id="1226" w:author="Huy Nguyễn Hữu" w:date="2024-05-19T17:06:10Z">
        <w:r>
          <w:rPr>
            <w:rFonts w:hint="default"/>
            <w:lang w:val="en-US"/>
          </w:rPr>
          <w:t>óm đ</w:t>
        </w:r>
      </w:ins>
      <w:ins w:id="1227" w:author="Huy Nguyễn Hữu" w:date="2024-05-19T17:06:11Z">
        <w:r>
          <w:rPr>
            <w:rFonts w:hint="default"/>
            <w:lang w:val="en-US"/>
          </w:rPr>
          <w:t>ã s</w:t>
        </w:r>
      </w:ins>
      <w:ins w:id="1228" w:author="Huy Nguyễn Hữu" w:date="2024-05-19T17:06:12Z">
        <w:r>
          <w:rPr>
            <w:rFonts w:hint="default"/>
            <w:lang w:val="en-US"/>
          </w:rPr>
          <w:t>ử</w:t>
        </w:r>
      </w:ins>
      <w:ins w:id="1229" w:author="Huy Nguyễn Hữu" w:date="2024-05-19T17:06:13Z">
        <w:r>
          <w:rPr>
            <w:rFonts w:hint="default"/>
            <w:lang w:val="en-US"/>
          </w:rPr>
          <w:t xml:space="preserve"> d</w:t>
        </w:r>
      </w:ins>
      <w:ins w:id="1230" w:author="Huy Nguyễn Hữu" w:date="2024-05-19T17:06:14Z">
        <w:r>
          <w:rPr>
            <w:rFonts w:hint="default"/>
            <w:lang w:val="en-US"/>
          </w:rPr>
          <w:t xml:space="preserve">ụng </w:t>
        </w:r>
      </w:ins>
      <w:ins w:id="1231" w:author="Huy Nguyễn Hữu" w:date="2024-05-19T17:06:15Z">
        <w:r>
          <w:rPr>
            <w:rFonts w:hint="default"/>
            <w:lang w:val="en-US"/>
          </w:rPr>
          <w:t>d</w:t>
        </w:r>
      </w:ins>
      <w:ins w:id="1232" w:author="Huy Nguyễn Hữu" w:date="2024-05-19T17:06:16Z">
        <w:r>
          <w:rPr>
            <w:rFonts w:hint="default"/>
            <w:lang w:val="en-US"/>
          </w:rPr>
          <w:t>ịch</w:t>
        </w:r>
      </w:ins>
      <w:ins w:id="1233" w:author="Huy Nguyễn Hữu" w:date="2024-05-19T17:06:17Z">
        <w:r>
          <w:rPr>
            <w:rFonts w:hint="default"/>
            <w:lang w:val="en-US"/>
          </w:rPr>
          <w:t xml:space="preserve"> cụ </w:t>
        </w:r>
      </w:ins>
      <w:ins w:id="1234" w:author="Huy Nguyễn Hữu" w:date="2024-05-19T17:06:18Z">
        <w:r>
          <w:rPr>
            <w:rFonts w:hint="default"/>
            <w:lang w:val="en-US"/>
          </w:rPr>
          <w:t>h</w:t>
        </w:r>
      </w:ins>
      <w:ins w:id="1235" w:author="Huy Nguyễn Hữu" w:date="2024-05-19T17:06:20Z">
        <w:r>
          <w:rPr>
            <w:rFonts w:hint="default"/>
            <w:lang w:val="en-US"/>
          </w:rPr>
          <w:t xml:space="preserve">ost </w:t>
        </w:r>
      </w:ins>
      <w:ins w:id="1236" w:author="Huy Nguyễn Hữu" w:date="2024-05-19T17:06:21Z">
        <w:r>
          <w:rPr>
            <w:rFonts w:hint="default"/>
            <w:lang w:val="en-US"/>
          </w:rPr>
          <w:t>ma</w:t>
        </w:r>
      </w:ins>
      <w:ins w:id="1237" w:author="Huy Nguyễn Hữu" w:date="2024-05-19T17:06:23Z">
        <w:r>
          <w:rPr>
            <w:rFonts w:hint="default"/>
            <w:lang w:val="en-US"/>
          </w:rPr>
          <w:t xml:space="preserve">il </w:t>
        </w:r>
      </w:ins>
      <w:ins w:id="1238" w:author="Huy Nguyễn Hữu" w:date="2024-05-19T17:06:26Z">
        <w:r>
          <w:rPr>
            <w:rFonts w:hint="default"/>
            <w:lang w:val="en-US"/>
          </w:rPr>
          <w:t xml:space="preserve">để </w:t>
        </w:r>
      </w:ins>
      <w:ins w:id="1239" w:author="Huy Nguyễn Hữu" w:date="2024-05-19T17:06:27Z">
        <w:r>
          <w:rPr>
            <w:rFonts w:hint="default"/>
            <w:lang w:val="en-US"/>
          </w:rPr>
          <w:t>thay</w:t>
        </w:r>
      </w:ins>
      <w:ins w:id="1240" w:author="Huy Nguyễn Hữu" w:date="2024-05-19T17:06:28Z">
        <w:r>
          <w:rPr>
            <w:rFonts w:hint="default"/>
            <w:lang w:val="en-US"/>
          </w:rPr>
          <w:t xml:space="preserve"> th</w:t>
        </w:r>
      </w:ins>
      <w:ins w:id="1241" w:author="Huy Nguyễn Hữu" w:date="2024-05-19T17:06:29Z">
        <w:r>
          <w:rPr>
            <w:rFonts w:hint="default"/>
            <w:lang w:val="en-US"/>
          </w:rPr>
          <w:t>ế ch</w:t>
        </w:r>
      </w:ins>
      <w:ins w:id="1242" w:author="Huy Nguyễn Hữu" w:date="2024-05-19T17:06:30Z">
        <w:r>
          <w:rPr>
            <w:rFonts w:hint="default"/>
            <w:lang w:val="en-US"/>
          </w:rPr>
          <w:t xml:space="preserve">o </w:t>
        </w:r>
      </w:ins>
      <w:ins w:id="1243" w:author="Huy Nguyễn Hữu" w:date="2024-05-19T17:06:36Z">
        <w:r>
          <w:rPr>
            <w:rFonts w:hint="default"/>
            <w:lang w:val="en-US"/>
          </w:rPr>
          <w:t>esms</w:t>
        </w:r>
      </w:ins>
      <w:ins w:id="1244" w:author="Huy Nguyễn Hữu" w:date="2024-05-19T17:06:39Z">
        <w:r>
          <w:rPr>
            <w:rFonts w:hint="default"/>
            <w:lang w:val="en-US"/>
          </w:rPr>
          <w:t xml:space="preserve"> t</w:t>
        </w:r>
      </w:ins>
      <w:ins w:id="1245" w:author="Huy Nguyễn Hữu" w:date="2024-05-19T17:06:40Z">
        <w:r>
          <w:rPr>
            <w:rFonts w:hint="default"/>
            <w:lang w:val="en-US"/>
          </w:rPr>
          <w:t>rong</w:t>
        </w:r>
      </w:ins>
      <w:ins w:id="1246" w:author="Huy Nguyễn Hữu" w:date="2024-05-19T17:06:41Z">
        <w:r>
          <w:rPr>
            <w:rFonts w:hint="default"/>
            <w:lang w:val="en-US"/>
          </w:rPr>
          <w:t xml:space="preserve"> vi</w:t>
        </w:r>
      </w:ins>
      <w:ins w:id="1247" w:author="Huy Nguyễn Hữu" w:date="2024-05-19T17:06:42Z">
        <w:r>
          <w:rPr>
            <w:rFonts w:hint="default"/>
            <w:lang w:val="en-US"/>
          </w:rPr>
          <w:t xml:space="preserve">ệc </w:t>
        </w:r>
      </w:ins>
      <w:ins w:id="1248" w:author="Huy Nguyễn Hữu" w:date="2024-05-19T17:06:43Z">
        <w:r>
          <w:rPr>
            <w:rFonts w:hint="default"/>
            <w:lang w:val="en-US"/>
          </w:rPr>
          <w:t>gửi</w:t>
        </w:r>
      </w:ins>
      <w:ins w:id="1249" w:author="Huy Nguyễn Hữu" w:date="2024-05-19T17:06:44Z">
        <w:r>
          <w:rPr>
            <w:rFonts w:hint="default"/>
            <w:lang w:val="en-US"/>
          </w:rPr>
          <w:t xml:space="preserve"> tin</w:t>
        </w:r>
      </w:ins>
      <w:ins w:id="1250" w:author="Huy Nguyễn Hữu" w:date="2024-05-19T17:06:45Z">
        <w:r>
          <w:rPr>
            <w:rFonts w:hint="default"/>
            <w:lang w:val="en-US"/>
          </w:rPr>
          <w:t xml:space="preserve"> nh</w:t>
        </w:r>
      </w:ins>
      <w:ins w:id="1251" w:author="Huy Nguyễn Hữu" w:date="2024-05-19T17:06:46Z">
        <w:r>
          <w:rPr>
            <w:rFonts w:hint="default"/>
            <w:lang w:val="en-US"/>
          </w:rPr>
          <w:t>ắn)</w:t>
        </w:r>
      </w:ins>
    </w:p>
    <w:p>
      <w:pPr>
        <w:pStyle w:val="2"/>
        <w:spacing w:before="0" w:after="0" w:line="360" w:lineRule="auto"/>
        <w:ind w:left="0"/>
      </w:pPr>
      <w:bookmarkStart w:id="198" w:name="_Toc163610130"/>
      <w:bookmarkStart w:id="199" w:name="_Toc17331"/>
      <w:bookmarkStart w:id="200" w:name="_Toc26961"/>
      <w:r>
        <w:t>:</w:t>
      </w:r>
      <w:bookmarkStart w:id="201" w:name="_Toc169424250"/>
      <w:r>
        <w:t xml:space="preserve"> </w:t>
      </w:r>
      <w:bookmarkEnd w:id="201"/>
      <w:r>
        <w:t>HIỆN THỰC</w:t>
      </w:r>
      <w:bookmarkEnd w:id="198"/>
      <w:bookmarkEnd w:id="199"/>
      <w:bookmarkEnd w:id="200"/>
    </w:p>
    <w:p>
      <w:pPr>
        <w:pStyle w:val="3"/>
      </w:pPr>
      <w:bookmarkStart w:id="202" w:name="_Toc163610131"/>
      <w:bookmarkStart w:id="203" w:name="_Toc29798"/>
      <w:bookmarkStart w:id="204" w:name="_Toc23077"/>
      <w:r>
        <w:t>Cấu hình phần cứng, phần mềm</w:t>
      </w:r>
      <w:bookmarkEnd w:id="202"/>
      <w:bookmarkEnd w:id="203"/>
      <w:bookmarkEnd w:id="204"/>
    </w:p>
    <w:p>
      <w:pPr>
        <w:pStyle w:val="49"/>
        <w:numPr>
          <w:ilvl w:val="0"/>
          <w:numId w:val="82"/>
        </w:numPr>
        <w:rPr>
          <w:ins w:id="1252" w:author="Huy Nguyễn Hữu" w:date="2024-05-19T17:10:23Z"/>
        </w:rPr>
      </w:pPr>
      <w:ins w:id="1253" w:author="Huy Nguyễn Hữu" w:date="2024-05-19T17:10:23Z">
        <w:r>
          <w:rPr/>
          <w:t xml:space="preserve">Các dịch vụ AWS: </w:t>
        </w:r>
      </w:ins>
    </w:p>
    <w:p>
      <w:pPr>
        <w:pStyle w:val="49"/>
        <w:numPr>
          <w:ilvl w:val="2"/>
          <w:numId w:val="82"/>
        </w:numPr>
        <w:rPr>
          <w:ins w:id="1254" w:author="Huy Nguyễn Hữu" w:date="2024-05-19T17:10:23Z"/>
        </w:rPr>
      </w:pPr>
      <w:ins w:id="1255" w:author="Huy Nguyễn Hữu" w:date="2024-05-19T17:10:23Z">
        <w:r>
          <w:rPr/>
          <w:t xml:space="preserve">S3: lưu trữ hình ảnh </w:t>
        </w:r>
      </w:ins>
    </w:p>
    <w:p>
      <w:pPr>
        <w:pStyle w:val="49"/>
        <w:numPr>
          <w:ilvl w:val="0"/>
          <w:numId w:val="82"/>
        </w:numPr>
        <w:rPr>
          <w:ins w:id="1256" w:author="Huy Nguyễn Hữu" w:date="2024-05-19T17:10:23Z"/>
        </w:rPr>
      </w:pPr>
      <w:ins w:id="1257" w:author="Huy Nguyễn Hữu" w:date="2024-05-19T17:10:23Z">
        <w:r>
          <w:rPr/>
          <w:t xml:space="preserve">Cấu hình Server: Visual code studio, MongoDB Compass </w:t>
        </w:r>
      </w:ins>
    </w:p>
    <w:p>
      <w:pPr>
        <w:pStyle w:val="49"/>
        <w:numPr>
          <w:ilvl w:val="0"/>
          <w:numId w:val="82"/>
        </w:numPr>
        <w:rPr>
          <w:ins w:id="1258" w:author="Huy Nguyễn Hữu" w:date="2024-05-19T17:10:23Z"/>
        </w:rPr>
      </w:pPr>
      <w:ins w:id="1259" w:author="Huy Nguyễn Hữu" w:date="2024-05-19T17:10:23Z">
        <w:r>
          <w:rPr/>
          <w:t xml:space="preserve">Cấu hình Client: Visual code studio, MongoDB Compass </w:t>
        </w:r>
      </w:ins>
    </w:p>
    <w:p>
      <w:pPr>
        <w:rPr>
          <w:del w:id="1260" w:author="Huy Nguyễn Hữu" w:date="2024-05-19T17:10:23Z"/>
        </w:rPr>
      </w:pPr>
      <w:del w:id="1261" w:author="Huy Nguyễn Hữu" w:date="2024-05-19T17:10:23Z">
        <w:r>
          <w:rPr/>
          <w:delText>Sử dụng các dịch vụ của AWS là :</w:delText>
        </w:r>
      </w:del>
    </w:p>
    <w:p>
      <w:pPr>
        <w:numPr>
          <w:ilvl w:val="0"/>
          <w:numId w:val="83"/>
        </w:numPr>
        <w:rPr>
          <w:del w:id="1262" w:author="Huy Nguyễn Hữu" w:date="2024-05-19T17:10:23Z"/>
        </w:rPr>
      </w:pPr>
      <w:del w:id="1263" w:author="Huy Nguyễn Hữu" w:date="2024-05-19T17:10:23Z">
        <w:r>
          <w:rPr/>
          <w:delText>DynamDB để lưu cơ sở dữ liệu</w:delText>
        </w:r>
      </w:del>
    </w:p>
    <w:p>
      <w:pPr>
        <w:numPr>
          <w:ilvl w:val="0"/>
          <w:numId w:val="83"/>
        </w:numPr>
        <w:rPr>
          <w:del w:id="1264" w:author="Huy Nguyễn Hữu" w:date="2024-05-19T17:10:23Z"/>
        </w:rPr>
      </w:pPr>
      <w:del w:id="1265" w:author="Huy Nguyễn Hữu" w:date="2024-05-19T17:10:23Z">
        <w:r>
          <w:rPr/>
          <w:delText xml:space="preserve">S3 để lưu hình ảnh </w:delText>
        </w:r>
      </w:del>
    </w:p>
    <w:p>
      <w:pPr>
        <w:numPr>
          <w:ilvl w:val="-1"/>
          <w:numId w:val="0"/>
        </w:numPr>
        <w:ind w:left="780" w:firstLine="0"/>
        <w:rPr>
          <w:del w:id="1267" w:author="Huy Nguyễn Hữu" w:date="2024-05-19T17:10:23Z"/>
        </w:rPr>
        <w:pPrChange w:id="1266" w:author="Huy Nguyễn Hữu" w:date="2024-05-19T17:07:03Z">
          <w:pPr>
            <w:numPr>
              <w:ilvl w:val="0"/>
              <w:numId w:val="83"/>
            </w:numPr>
          </w:pPr>
        </w:pPrChange>
      </w:pPr>
      <w:del w:id="1268" w:author="Huy Nguyễn Hữu" w:date="2024-05-19T17:10:23Z">
        <w:r>
          <w:rPr/>
          <w:delText>IAM cho cách thành viên trong nhóm sử dụng chung</w:delText>
        </w:r>
      </w:del>
    </w:p>
    <w:p>
      <w:pPr>
        <w:ind w:firstLine="0"/>
        <w:pPrChange w:id="1269" w:author="Huy Nguyễn Hữu" w:date="2024-05-19T17:10:25Z">
          <w:pPr/>
        </w:pPrChange>
      </w:pPr>
    </w:p>
    <w:p>
      <w:pPr>
        <w:pStyle w:val="3"/>
      </w:pPr>
      <w:bookmarkStart w:id="205" w:name="_Toc163610132"/>
      <w:bookmarkStart w:id="206" w:name="_Toc20794"/>
      <w:bookmarkStart w:id="207" w:name="_Toc9062"/>
      <w:r>
        <w:t>Giao diện của hệ thống</w:t>
      </w:r>
      <w:bookmarkEnd w:id="205"/>
      <w:bookmarkEnd w:id="206"/>
      <w:bookmarkEnd w:id="207"/>
      <w:r>
        <w:t xml:space="preserve"> </w:t>
      </w:r>
    </w:p>
    <w:p>
      <w:pPr>
        <w:pStyle w:val="4"/>
      </w:pPr>
      <w:bookmarkStart w:id="208" w:name="_Toc8360"/>
      <w:bookmarkStart w:id="209" w:name="_Toc163610133"/>
      <w:bookmarkStart w:id="210" w:name="_Toc19037"/>
      <w:r>
        <w:t>Giao diện web</w:t>
      </w:r>
      <w:bookmarkEnd w:id="208"/>
      <w:bookmarkEnd w:id="209"/>
      <w:bookmarkEnd w:id="210"/>
    </w:p>
    <w:p>
      <w:pPr>
        <w:rPr>
          <w:szCs w:val="26"/>
        </w:rPr>
      </w:pPr>
    </w:p>
    <w:p>
      <w:pPr>
        <w:rPr>
          <w:szCs w:val="26"/>
        </w:rPr>
      </w:pPr>
      <w:r>
        <w:rPr>
          <w:szCs w:val="26"/>
        </w:rPr>
        <w:drawing>
          <wp:inline distT="0" distB="0" distL="114300" distR="114300">
            <wp:extent cx="5264785" cy="2835275"/>
            <wp:effectExtent l="0" t="0" r="8255" b="14605"/>
            <wp:docPr id="5" name="Picture 5"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qr code&#10;&#10;Description automatically generated"/>
                    <pic:cNvPicPr>
                      <a:picLocks noChangeAspect="1"/>
                    </pic:cNvPicPr>
                  </pic:nvPicPr>
                  <pic:blipFill>
                    <a:blip r:embed="rId85"/>
                    <a:stretch>
                      <a:fillRect/>
                    </a:stretch>
                  </pic:blipFill>
                  <pic:spPr>
                    <a:xfrm>
                      <a:off x="0" y="0"/>
                      <a:ext cx="5264785" cy="2835275"/>
                    </a:xfrm>
                    <a:prstGeom prst="rect">
                      <a:avLst/>
                    </a:prstGeom>
                    <a:noFill/>
                    <a:ln>
                      <a:noFill/>
                    </a:ln>
                  </pic:spPr>
                </pic:pic>
              </a:graphicData>
            </a:graphic>
          </wp:inline>
        </w:drawing>
      </w:r>
    </w:p>
    <w:p>
      <w:pPr>
        <w:pStyle w:val="14"/>
        <w:rPr>
          <w:b/>
          <w:szCs w:val="26"/>
        </w:rPr>
      </w:pPr>
      <w:bookmarkStart w:id="211" w:name="_Toc89556430"/>
      <w:r>
        <w:rPr>
          <w:szCs w:val="26"/>
        </w:rPr>
        <w:t>Hình 1-0 Giao diệ</w:t>
      </w:r>
      <w:bookmarkEnd w:id="211"/>
      <w:r>
        <w:rPr>
          <w:szCs w:val="26"/>
        </w:rPr>
        <w:t>n đăng nhập bằng mã QR</w:t>
      </w:r>
    </w:p>
    <w:p>
      <w:pPr>
        <w:rPr>
          <w:szCs w:val="26"/>
        </w:rPr>
      </w:pPr>
      <w:r>
        <w:rPr>
          <w:szCs w:val="26"/>
        </w:rPr>
        <w:t xml:space="preserve">[1]: Chọn hình thức đăng nhập bằng mã QR </w:t>
      </w:r>
    </w:p>
    <w:p>
      <w:pPr>
        <w:rPr>
          <w:szCs w:val="26"/>
        </w:rPr>
      </w:pPr>
      <w:r>
        <w:rPr>
          <w:szCs w:val="26"/>
        </w:rPr>
        <w:t>[2]: Chọn hình thức đăng nhập bằng số điện thoại và mật khẩu</w:t>
      </w:r>
    </w:p>
    <w:p>
      <w:pPr>
        <w:rPr>
          <w:szCs w:val="26"/>
        </w:rPr>
      </w:pPr>
      <w:r>
        <w:rPr>
          <w:szCs w:val="26"/>
        </w:rPr>
        <w:t>[3]: Mã QR để người dùng có thể quét mã QR để đăng nhập</w:t>
      </w:r>
    </w:p>
    <w:p>
      <w:pPr>
        <w:rPr>
          <w:szCs w:val="26"/>
        </w:rPr>
      </w:pPr>
      <w:r>
        <w:rPr>
          <w:szCs w:val="26"/>
        </w:rPr>
        <w:drawing>
          <wp:inline distT="0" distB="0" distL="114300" distR="114300">
            <wp:extent cx="5269865" cy="2832735"/>
            <wp:effectExtent l="0" t="0" r="3175" b="1905"/>
            <wp:docPr id="7"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hat&#10;&#10;Description automatically generated"/>
                    <pic:cNvPicPr>
                      <a:picLocks noChangeAspect="1"/>
                    </pic:cNvPicPr>
                  </pic:nvPicPr>
                  <pic:blipFill>
                    <a:blip r:embed="rId86"/>
                    <a:stretch>
                      <a:fillRect/>
                    </a:stretch>
                  </pic:blipFill>
                  <pic:spPr>
                    <a:xfrm>
                      <a:off x="0" y="0"/>
                      <a:ext cx="5269865" cy="2832735"/>
                    </a:xfrm>
                    <a:prstGeom prst="rect">
                      <a:avLst/>
                    </a:prstGeom>
                    <a:noFill/>
                    <a:ln>
                      <a:noFill/>
                    </a:ln>
                  </pic:spPr>
                </pic:pic>
              </a:graphicData>
            </a:graphic>
          </wp:inline>
        </w:drawing>
      </w:r>
    </w:p>
    <w:p>
      <w:pPr>
        <w:pStyle w:val="14"/>
        <w:rPr>
          <w:szCs w:val="26"/>
        </w:rPr>
      </w:pPr>
      <w:r>
        <w:rPr>
          <w:szCs w:val="26"/>
        </w:rPr>
        <w:t>Hình 1-1 Giao diện sau khi đăng nhập bằng mã QR thành công</w:t>
      </w:r>
    </w:p>
    <w:p>
      <w:pPr>
        <w:rPr>
          <w:szCs w:val="26"/>
        </w:rPr>
      </w:pPr>
      <w:r>
        <w:rPr>
          <w:szCs w:val="26"/>
        </w:rPr>
        <w:t xml:space="preserve">[1]: Chọn hình thức đăng nhập bằng mã QR </w:t>
      </w:r>
    </w:p>
    <w:p>
      <w:pPr>
        <w:rPr>
          <w:szCs w:val="26"/>
        </w:rPr>
      </w:pPr>
      <w:r>
        <w:rPr>
          <w:szCs w:val="26"/>
        </w:rPr>
        <w:t>[2]: Hình ảnh đại diện của người dùng</w:t>
      </w:r>
    </w:p>
    <w:p>
      <w:pPr>
        <w:rPr>
          <w:szCs w:val="26"/>
        </w:rPr>
      </w:pPr>
      <w:r>
        <w:rPr>
          <w:szCs w:val="26"/>
        </w:rPr>
        <w:t>[3]: Tên tài khoản của người dùng</w:t>
      </w:r>
    </w:p>
    <w:p>
      <w:pPr>
        <w:rPr>
          <w:szCs w:val="26"/>
        </w:rPr>
      </w:pPr>
    </w:p>
    <w:p>
      <w:pPr>
        <w:rPr>
          <w:szCs w:val="26"/>
        </w:rPr>
      </w:pPr>
      <w:r>
        <w:rPr>
          <w:szCs w:val="26"/>
        </w:rPr>
        <w:drawing>
          <wp:inline distT="0" distB="0" distL="114300" distR="114300">
            <wp:extent cx="5270500" cy="2843530"/>
            <wp:effectExtent l="0" t="0" r="254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87"/>
                    <a:stretch>
                      <a:fillRect/>
                    </a:stretch>
                  </pic:blipFill>
                  <pic:spPr>
                    <a:xfrm>
                      <a:off x="0" y="0"/>
                      <a:ext cx="5270500" cy="2843530"/>
                    </a:xfrm>
                    <a:prstGeom prst="rect">
                      <a:avLst/>
                    </a:prstGeom>
                    <a:noFill/>
                    <a:ln>
                      <a:noFill/>
                    </a:ln>
                  </pic:spPr>
                </pic:pic>
              </a:graphicData>
            </a:graphic>
          </wp:inline>
        </w:drawing>
      </w:r>
    </w:p>
    <w:p>
      <w:pPr>
        <w:pStyle w:val="14"/>
        <w:rPr>
          <w:szCs w:val="26"/>
        </w:rPr>
      </w:pPr>
      <w:r>
        <w:rPr>
          <w:szCs w:val="26"/>
        </w:rPr>
        <w:t>Hình 1-2 Giao diện đăng nhập bằng mật khẩu</w:t>
      </w:r>
    </w:p>
    <w:p>
      <w:pPr>
        <w:rPr>
          <w:szCs w:val="26"/>
        </w:rPr>
      </w:pPr>
      <w:r>
        <w:rPr>
          <w:szCs w:val="26"/>
        </w:rPr>
        <w:t>[1]: Chọn hình thức đăng nhập bằng mật khẩu</w:t>
      </w:r>
    </w:p>
    <w:p>
      <w:pPr>
        <w:rPr>
          <w:szCs w:val="26"/>
        </w:rPr>
      </w:pPr>
      <w:r>
        <w:rPr>
          <w:szCs w:val="26"/>
        </w:rPr>
        <w:t>[2]: Nhập số điện thoại mà người dùng đã có tài khoản</w:t>
      </w:r>
    </w:p>
    <w:p>
      <w:pPr>
        <w:rPr>
          <w:szCs w:val="26"/>
        </w:rPr>
      </w:pPr>
      <w:r>
        <w:rPr>
          <w:szCs w:val="26"/>
        </w:rPr>
        <w:t>[3]: Nhập mật khẩu mà người dùng đã tạo ứng với tài khoản</w:t>
      </w:r>
    </w:p>
    <w:p>
      <w:pPr>
        <w:rPr>
          <w:szCs w:val="26"/>
        </w:rPr>
      </w:pPr>
      <w:r>
        <w:rPr>
          <w:szCs w:val="26"/>
        </w:rPr>
        <w:t>[4]: Người dùng nhấn nút đăng nhập bằng mật khẩu sau khi đã nhập xong thông tin đầy đủ</w:t>
      </w:r>
    </w:p>
    <w:p>
      <w:pPr>
        <w:rPr>
          <w:szCs w:val="26"/>
        </w:rPr>
      </w:pPr>
      <w:r>
        <w:rPr>
          <w:szCs w:val="26"/>
        </w:rPr>
        <w:t>[5]: Người dùng nhấn vào dòng quên mật khẩu để chuyển qua giao diện quên mật khẩu</w:t>
      </w:r>
    </w:p>
    <w:p>
      <w:pPr>
        <w:rPr>
          <w:szCs w:val="26"/>
        </w:rPr>
      </w:pPr>
      <w:r>
        <w:rPr>
          <w:szCs w:val="26"/>
        </w:rPr>
        <w:t>[6]: Người dùng nhấn vào dòng” Đăng ký ngay!“ để chuyển qua giao diện đăng ký</w:t>
      </w:r>
    </w:p>
    <w:p>
      <w:pPr>
        <w:rPr>
          <w:szCs w:val="26"/>
        </w:rPr>
      </w:pPr>
      <w:r>
        <w:rPr>
          <w:szCs w:val="26"/>
        </w:rPr>
        <w:drawing>
          <wp:inline distT="0" distB="0" distL="114300" distR="114300">
            <wp:extent cx="5273675" cy="2781300"/>
            <wp:effectExtent l="0" t="0" r="14605"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88"/>
                    <a:stretch>
                      <a:fillRect/>
                    </a:stretch>
                  </pic:blipFill>
                  <pic:spPr>
                    <a:xfrm>
                      <a:off x="0" y="0"/>
                      <a:ext cx="5273675" cy="2781300"/>
                    </a:xfrm>
                    <a:prstGeom prst="rect">
                      <a:avLst/>
                    </a:prstGeom>
                    <a:noFill/>
                    <a:ln>
                      <a:noFill/>
                    </a:ln>
                  </pic:spPr>
                </pic:pic>
              </a:graphicData>
            </a:graphic>
          </wp:inline>
        </w:drawing>
      </w:r>
    </w:p>
    <w:p>
      <w:pPr>
        <w:pStyle w:val="14"/>
        <w:rPr>
          <w:szCs w:val="26"/>
        </w:rPr>
      </w:pPr>
      <w:r>
        <w:rPr>
          <w:szCs w:val="26"/>
        </w:rPr>
        <w:t>Hình 1-3 Giao diện đăng ký</w:t>
      </w:r>
    </w:p>
    <w:p>
      <w:pPr>
        <w:rPr>
          <w:szCs w:val="26"/>
        </w:rPr>
      </w:pPr>
      <w:r>
        <w:rPr>
          <w:szCs w:val="26"/>
        </w:rPr>
        <w:t>[1]: Nhập họ và tên người dùng</w:t>
      </w:r>
    </w:p>
    <w:p>
      <w:pPr>
        <w:rPr>
          <w:szCs w:val="26"/>
        </w:rPr>
      </w:pPr>
      <w:r>
        <w:rPr>
          <w:szCs w:val="26"/>
        </w:rPr>
        <w:t>[2]: Nhập số điện thoại người dùng chưa đăng ký</w:t>
      </w:r>
    </w:p>
    <w:p>
      <w:pPr>
        <w:rPr>
          <w:szCs w:val="26"/>
        </w:rPr>
      </w:pPr>
      <w:r>
        <w:rPr>
          <w:szCs w:val="26"/>
        </w:rPr>
        <w:t>[3]: Nhập email người dùng chưa đăng ký</w:t>
      </w:r>
    </w:p>
    <w:p>
      <w:pPr>
        <w:rPr>
          <w:szCs w:val="26"/>
        </w:rPr>
      </w:pPr>
      <w:r>
        <w:rPr>
          <w:szCs w:val="26"/>
        </w:rPr>
        <w:t>[4]: Nhập mật khẩu</w:t>
      </w:r>
    </w:p>
    <w:p>
      <w:pPr>
        <w:rPr>
          <w:szCs w:val="26"/>
        </w:rPr>
      </w:pPr>
      <w:r>
        <w:rPr>
          <w:szCs w:val="26"/>
        </w:rPr>
        <w:t>[5]: Nhập lại mật khẩu cho giống với mật khẩu ở trên</w:t>
      </w:r>
    </w:p>
    <w:p>
      <w:pPr>
        <w:rPr>
          <w:szCs w:val="26"/>
        </w:rPr>
      </w:pPr>
      <w:r>
        <w:rPr>
          <w:szCs w:val="26"/>
        </w:rPr>
        <w:t>[6]: Người dùng nhấn vào nút đăng ký để đăng ký tài khoản</w:t>
      </w:r>
    </w:p>
    <w:p>
      <w:pPr>
        <w:rPr>
          <w:szCs w:val="26"/>
        </w:rPr>
      </w:pPr>
      <w:r>
        <w:rPr>
          <w:szCs w:val="26"/>
        </w:rPr>
        <w:t>[7]: Người dùng nhấn vào nút đăng nhập để đăng nhập nếu đã có tài khoản</w:t>
      </w:r>
    </w:p>
    <w:p>
      <w:pPr>
        <w:rPr>
          <w:szCs w:val="26"/>
        </w:rPr>
      </w:pPr>
    </w:p>
    <w:p>
      <w:pPr>
        <w:rPr>
          <w:szCs w:val="26"/>
        </w:rPr>
      </w:pPr>
    </w:p>
    <w:p>
      <w:pPr>
        <w:rPr>
          <w:szCs w:val="26"/>
        </w:rPr>
      </w:pPr>
      <w:r>
        <w:rPr>
          <w:szCs w:val="26"/>
        </w:rPr>
        <w:drawing>
          <wp:inline distT="0" distB="0" distL="114300" distR="114300">
            <wp:extent cx="5272405" cy="2633980"/>
            <wp:effectExtent l="0" t="0" r="635"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89"/>
                    <a:stretch>
                      <a:fillRect/>
                    </a:stretch>
                  </pic:blipFill>
                  <pic:spPr>
                    <a:xfrm>
                      <a:off x="0" y="0"/>
                      <a:ext cx="5272405" cy="2633980"/>
                    </a:xfrm>
                    <a:prstGeom prst="rect">
                      <a:avLst/>
                    </a:prstGeom>
                    <a:noFill/>
                    <a:ln>
                      <a:noFill/>
                    </a:ln>
                  </pic:spPr>
                </pic:pic>
              </a:graphicData>
            </a:graphic>
          </wp:inline>
        </w:drawing>
      </w:r>
    </w:p>
    <w:p>
      <w:pPr>
        <w:pStyle w:val="14"/>
        <w:rPr>
          <w:szCs w:val="26"/>
        </w:rPr>
      </w:pPr>
      <w:r>
        <w:rPr>
          <w:szCs w:val="26"/>
        </w:rPr>
        <w:t xml:space="preserve">Hình 1-4 Giao diện sau khi quên mật khẩu </w:t>
      </w:r>
    </w:p>
    <w:p>
      <w:pPr>
        <w:rPr>
          <w:szCs w:val="26"/>
        </w:rPr>
      </w:pPr>
      <w:r>
        <w:rPr>
          <w:szCs w:val="26"/>
        </w:rPr>
        <w:t>[1]: Người dùng nhập email đã đăng ký tài khoản</w:t>
      </w:r>
    </w:p>
    <w:p>
      <w:pPr>
        <w:rPr>
          <w:szCs w:val="26"/>
        </w:rPr>
      </w:pPr>
      <w:r>
        <w:rPr>
          <w:szCs w:val="26"/>
        </w:rPr>
        <w:t>[2]: Người dùng nhấn vào nút tiếp tục để nhận mã otp về email và chuyển qua giao diện nhập otp</w:t>
      </w:r>
    </w:p>
    <w:p>
      <w:pPr>
        <w:rPr>
          <w:szCs w:val="26"/>
        </w:rPr>
      </w:pPr>
      <w:r>
        <w:rPr>
          <w:szCs w:val="26"/>
        </w:rPr>
        <w:t>[3]: Người dùng nhấn vào dòng chữ quay lại để quay lại giao diện đăng nhập</w:t>
      </w:r>
    </w:p>
    <w:p>
      <w:pPr>
        <w:rPr>
          <w:szCs w:val="26"/>
        </w:rPr>
      </w:pPr>
      <w:r>
        <w:rPr>
          <w:szCs w:val="26"/>
        </w:rPr>
        <w:drawing>
          <wp:inline distT="0" distB="0" distL="114300" distR="114300">
            <wp:extent cx="5269865" cy="2597785"/>
            <wp:effectExtent l="0" t="0" r="3175" b="82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90"/>
                    <a:stretch>
                      <a:fillRect/>
                    </a:stretch>
                  </pic:blipFill>
                  <pic:spPr>
                    <a:xfrm>
                      <a:off x="0" y="0"/>
                      <a:ext cx="5269865" cy="2597785"/>
                    </a:xfrm>
                    <a:prstGeom prst="rect">
                      <a:avLst/>
                    </a:prstGeom>
                    <a:noFill/>
                    <a:ln>
                      <a:noFill/>
                    </a:ln>
                  </pic:spPr>
                </pic:pic>
              </a:graphicData>
            </a:graphic>
          </wp:inline>
        </w:drawing>
      </w:r>
    </w:p>
    <w:p>
      <w:pPr>
        <w:pStyle w:val="14"/>
        <w:rPr>
          <w:szCs w:val="26"/>
        </w:rPr>
      </w:pPr>
      <w:r>
        <w:rPr>
          <w:szCs w:val="26"/>
        </w:rPr>
        <w:t>Hình 1-5 Giao diện nhập mã otp</w:t>
      </w:r>
    </w:p>
    <w:p>
      <w:pPr>
        <w:rPr>
          <w:szCs w:val="26"/>
        </w:rPr>
      </w:pPr>
      <w:r>
        <w:rPr>
          <w:szCs w:val="26"/>
        </w:rPr>
        <w:t xml:space="preserve">[1]: Người dùng nhập mã otp đã nhận được trong email </w:t>
      </w:r>
    </w:p>
    <w:p>
      <w:pPr>
        <w:rPr>
          <w:szCs w:val="26"/>
        </w:rPr>
      </w:pPr>
      <w:r>
        <w:rPr>
          <w:szCs w:val="26"/>
        </w:rPr>
        <w:t>[2]: Người dùng nhấn vào nút ” Xác nhận“ để hệ thống kiểm tra otp và chuyển qua trang đổi mật khẩu</w:t>
      </w:r>
    </w:p>
    <w:p>
      <w:pPr>
        <w:rPr>
          <w:szCs w:val="26"/>
        </w:rPr>
      </w:pPr>
      <w:r>
        <w:rPr>
          <w:szCs w:val="26"/>
        </w:rPr>
        <w:t>[3]: Thời gian hiệu lực của mã otp</w:t>
      </w:r>
    </w:p>
    <w:p>
      <w:pPr>
        <w:rPr>
          <w:szCs w:val="26"/>
        </w:rPr>
      </w:pPr>
    </w:p>
    <w:p>
      <w:pPr>
        <w:rPr>
          <w:szCs w:val="26"/>
        </w:rPr>
      </w:pPr>
      <w:r>
        <w:rPr>
          <w:szCs w:val="26"/>
        </w:rPr>
        <w:drawing>
          <wp:inline distT="0" distB="0" distL="114300" distR="114300">
            <wp:extent cx="5264150" cy="2640965"/>
            <wp:effectExtent l="0" t="0" r="8890" b="1079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91"/>
                    <a:stretch>
                      <a:fillRect/>
                    </a:stretch>
                  </pic:blipFill>
                  <pic:spPr>
                    <a:xfrm>
                      <a:off x="0" y="0"/>
                      <a:ext cx="5264150" cy="2640965"/>
                    </a:xfrm>
                    <a:prstGeom prst="rect">
                      <a:avLst/>
                    </a:prstGeom>
                    <a:noFill/>
                    <a:ln>
                      <a:noFill/>
                    </a:ln>
                  </pic:spPr>
                </pic:pic>
              </a:graphicData>
            </a:graphic>
          </wp:inline>
        </w:drawing>
      </w:r>
    </w:p>
    <w:p>
      <w:pPr>
        <w:pStyle w:val="14"/>
        <w:rPr>
          <w:szCs w:val="26"/>
        </w:rPr>
      </w:pPr>
      <w:r>
        <w:rPr>
          <w:szCs w:val="26"/>
        </w:rPr>
        <w:t>Hình 1-6 Giao diện đổi mật khẩu</w:t>
      </w:r>
    </w:p>
    <w:p>
      <w:pPr>
        <w:rPr>
          <w:szCs w:val="26"/>
        </w:rPr>
      </w:pPr>
      <w:r>
        <w:rPr>
          <w:szCs w:val="26"/>
        </w:rPr>
        <w:t>[1]: Người dùng nhập mật khẩu mới</w:t>
      </w:r>
    </w:p>
    <w:p>
      <w:pPr>
        <w:rPr>
          <w:szCs w:val="26"/>
        </w:rPr>
      </w:pPr>
      <w:r>
        <w:rPr>
          <w:szCs w:val="26"/>
        </w:rPr>
        <w:t>[2]: Người dùng nhập lại mật khẩu mới giống mật khẩu trên</w:t>
      </w:r>
    </w:p>
    <w:p>
      <w:pPr>
        <w:rPr>
          <w:szCs w:val="26"/>
        </w:rPr>
      </w:pPr>
      <w:r>
        <w:rPr>
          <w:szCs w:val="26"/>
        </w:rPr>
        <w:t>[3]: Người dùng nhấn nút tiếp tục để chuyển về trang đăng nhập</w:t>
      </w:r>
    </w:p>
    <w:p>
      <w:pPr>
        <w:rPr>
          <w:szCs w:val="26"/>
        </w:rPr>
      </w:pPr>
    </w:p>
    <w:p>
      <w:pPr>
        <w:rPr>
          <w:szCs w:val="26"/>
        </w:rPr>
      </w:pPr>
      <w:r>
        <w:rPr>
          <w:szCs w:val="26"/>
        </w:rPr>
        <w:drawing>
          <wp:inline distT="0" distB="0" distL="114300" distR="114300">
            <wp:extent cx="5263515" cy="2722245"/>
            <wp:effectExtent l="0" t="0" r="9525"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pic:cNvPicPr>
                  </pic:nvPicPr>
                  <pic:blipFill>
                    <a:blip r:embed="rId92"/>
                    <a:stretch>
                      <a:fillRect/>
                    </a:stretch>
                  </pic:blipFill>
                  <pic:spPr>
                    <a:xfrm>
                      <a:off x="0" y="0"/>
                      <a:ext cx="5263515" cy="2722245"/>
                    </a:xfrm>
                    <a:prstGeom prst="rect">
                      <a:avLst/>
                    </a:prstGeom>
                    <a:noFill/>
                    <a:ln>
                      <a:noFill/>
                    </a:ln>
                  </pic:spPr>
                </pic:pic>
              </a:graphicData>
            </a:graphic>
          </wp:inline>
        </w:drawing>
      </w:r>
    </w:p>
    <w:p>
      <w:pPr>
        <w:pStyle w:val="14"/>
        <w:rPr>
          <w:szCs w:val="26"/>
        </w:rPr>
      </w:pPr>
      <w:r>
        <w:rPr>
          <w:szCs w:val="26"/>
        </w:rPr>
        <w:t>Hình 1-7 Giao diện sau chính sau khi đăng nhập thành công</w:t>
      </w:r>
    </w:p>
    <w:p>
      <w:pPr>
        <w:numPr>
          <w:ilvl w:val="0"/>
          <w:numId w:val="84"/>
        </w:numPr>
        <w:spacing w:line="240" w:lineRule="auto"/>
        <w:ind w:left="312" w:firstLine="0"/>
        <w:jc w:val="left"/>
        <w:rPr>
          <w:szCs w:val="26"/>
        </w:rPr>
      </w:pPr>
      <w:r>
        <w:rPr>
          <w:szCs w:val="26"/>
        </w:rPr>
        <w:t>: Hình ảnh đại diện của người dùng</w:t>
      </w:r>
    </w:p>
    <w:p>
      <w:pPr>
        <w:numPr>
          <w:ilvl w:val="0"/>
          <w:numId w:val="84"/>
        </w:numPr>
        <w:spacing w:line="240" w:lineRule="auto"/>
        <w:ind w:left="312" w:firstLine="0"/>
        <w:jc w:val="left"/>
        <w:rPr>
          <w:szCs w:val="26"/>
        </w:rPr>
      </w:pPr>
      <w:r>
        <w:rPr>
          <w:szCs w:val="26"/>
        </w:rPr>
        <w:t>: Các tin nhắn gần đây</w:t>
      </w:r>
    </w:p>
    <w:p>
      <w:pPr>
        <w:numPr>
          <w:ilvl w:val="0"/>
          <w:numId w:val="84"/>
        </w:numPr>
        <w:spacing w:line="240" w:lineRule="auto"/>
        <w:ind w:left="312" w:firstLine="0"/>
        <w:jc w:val="left"/>
        <w:rPr>
          <w:szCs w:val="26"/>
        </w:rPr>
      </w:pPr>
      <w:r>
        <w:rPr>
          <w:szCs w:val="26"/>
        </w:rPr>
        <w:t>: Đăng đồng bộ danh bạ</w:t>
      </w:r>
    </w:p>
    <w:p>
      <w:pPr>
        <w:numPr>
          <w:ilvl w:val="0"/>
          <w:numId w:val="84"/>
        </w:numPr>
        <w:spacing w:line="240" w:lineRule="auto"/>
        <w:ind w:left="312" w:firstLine="0"/>
        <w:jc w:val="left"/>
        <w:rPr>
          <w:szCs w:val="26"/>
        </w:rPr>
      </w:pPr>
      <w:r>
        <w:rPr>
          <w:szCs w:val="26"/>
        </w:rPr>
        <w:t>: Các công việc đã hoàn thành</w:t>
      </w:r>
    </w:p>
    <w:p>
      <w:pPr>
        <w:numPr>
          <w:ilvl w:val="0"/>
          <w:numId w:val="84"/>
        </w:numPr>
        <w:spacing w:line="240" w:lineRule="auto"/>
        <w:ind w:left="312" w:firstLine="0"/>
        <w:jc w:val="left"/>
        <w:rPr>
          <w:szCs w:val="26"/>
        </w:rPr>
      </w:pPr>
      <w:r>
        <w:rPr>
          <w:szCs w:val="26"/>
        </w:rPr>
        <w:t>: Nơi lưu trữ dữ liệu cá nhân trên could</w:t>
      </w:r>
    </w:p>
    <w:p>
      <w:pPr>
        <w:numPr>
          <w:ilvl w:val="0"/>
          <w:numId w:val="84"/>
        </w:numPr>
        <w:spacing w:line="240" w:lineRule="auto"/>
        <w:ind w:left="312" w:firstLine="0"/>
        <w:jc w:val="left"/>
        <w:rPr>
          <w:szCs w:val="26"/>
        </w:rPr>
      </w:pPr>
      <w:r>
        <w:rPr>
          <w:szCs w:val="26"/>
        </w:rPr>
        <w:t>: Nút để chọn menu thông tin tài khoản hoặc đăng xuất</w:t>
      </w:r>
    </w:p>
    <w:p>
      <w:pPr>
        <w:numPr>
          <w:ilvl w:val="0"/>
          <w:numId w:val="84"/>
        </w:numPr>
        <w:spacing w:line="240" w:lineRule="auto"/>
        <w:ind w:left="312" w:firstLine="0"/>
        <w:jc w:val="left"/>
        <w:rPr>
          <w:szCs w:val="26"/>
        </w:rPr>
      </w:pPr>
      <w:r>
        <w:rPr>
          <w:szCs w:val="26"/>
        </w:rPr>
        <w:t>: Người dùng nhập thông tin cần tìm kiếm và chọn nút tìm kiếm theo</w:t>
      </w:r>
    </w:p>
    <w:p>
      <w:pPr>
        <w:numPr>
          <w:ilvl w:val="0"/>
          <w:numId w:val="84"/>
        </w:numPr>
        <w:spacing w:line="240" w:lineRule="auto"/>
        <w:ind w:left="312" w:firstLine="0"/>
        <w:jc w:val="left"/>
        <w:rPr>
          <w:szCs w:val="26"/>
        </w:rPr>
      </w:pPr>
      <w:r>
        <w:rPr>
          <w:szCs w:val="26"/>
        </w:rPr>
        <w:t xml:space="preserve">: Nút thêm bạn bè </w:t>
      </w:r>
    </w:p>
    <w:p>
      <w:pPr>
        <w:numPr>
          <w:ilvl w:val="0"/>
          <w:numId w:val="84"/>
        </w:numPr>
        <w:spacing w:line="240" w:lineRule="auto"/>
        <w:ind w:left="312" w:firstLine="0"/>
        <w:jc w:val="left"/>
        <w:rPr>
          <w:szCs w:val="26"/>
        </w:rPr>
      </w:pPr>
      <w:r>
        <w:rPr>
          <w:szCs w:val="26"/>
        </w:rPr>
        <w:t>: Tạo nhóm</w:t>
      </w:r>
    </w:p>
    <w:p>
      <w:pPr>
        <w:numPr>
          <w:ilvl w:val="0"/>
          <w:numId w:val="84"/>
        </w:numPr>
        <w:spacing w:line="240" w:lineRule="auto"/>
        <w:ind w:left="312" w:firstLine="0"/>
        <w:jc w:val="left"/>
        <w:rPr>
          <w:szCs w:val="26"/>
        </w:rPr>
      </w:pPr>
      <w:r>
        <w:rPr>
          <w:szCs w:val="26"/>
        </w:rPr>
        <w:t>: Danh sách những người đã nhắn tin gần đây</w:t>
      </w:r>
    </w:p>
    <w:p>
      <w:pPr>
        <w:rPr>
          <w:szCs w:val="26"/>
        </w:rPr>
      </w:pPr>
    </w:p>
    <w:p>
      <w:pPr>
        <w:rPr>
          <w:szCs w:val="26"/>
        </w:rPr>
      </w:pPr>
    </w:p>
    <w:p>
      <w:pPr>
        <w:rPr>
          <w:szCs w:val="26"/>
        </w:rPr>
      </w:pPr>
      <w:r>
        <w:rPr>
          <w:szCs w:val="26"/>
        </w:rPr>
        <w:drawing>
          <wp:inline distT="0" distB="0" distL="114300" distR="114300">
            <wp:extent cx="5274310" cy="2905125"/>
            <wp:effectExtent l="0" t="0" r="13970" b="5715"/>
            <wp:docPr id="1275434130" name="Picture 12754341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34130" name="Picture 1275434130" descr="A screenshot of a chat&#10;&#10;Description automatically generated"/>
                    <pic:cNvPicPr>
                      <a:picLocks noChangeAspect="1"/>
                    </pic:cNvPicPr>
                  </pic:nvPicPr>
                  <pic:blipFill>
                    <a:blip r:embed="rId93"/>
                    <a:stretch>
                      <a:fillRect/>
                    </a:stretch>
                  </pic:blipFill>
                  <pic:spPr>
                    <a:xfrm>
                      <a:off x="0" y="0"/>
                      <a:ext cx="5274310" cy="2905125"/>
                    </a:xfrm>
                    <a:prstGeom prst="rect">
                      <a:avLst/>
                    </a:prstGeom>
                    <a:noFill/>
                    <a:ln>
                      <a:noFill/>
                    </a:ln>
                  </pic:spPr>
                </pic:pic>
              </a:graphicData>
            </a:graphic>
          </wp:inline>
        </w:drawing>
      </w:r>
    </w:p>
    <w:p>
      <w:pPr>
        <w:pStyle w:val="14"/>
        <w:rPr>
          <w:szCs w:val="26"/>
        </w:rPr>
      </w:pPr>
      <w:r>
        <w:rPr>
          <w:szCs w:val="26"/>
        </w:rPr>
        <w:t>Hình 1-8 Giao diện chat 1 -1</w:t>
      </w:r>
    </w:p>
    <w:p>
      <w:pPr>
        <w:rPr>
          <w:szCs w:val="26"/>
        </w:rPr>
      </w:pPr>
      <w:r>
        <w:rPr>
          <w:szCs w:val="26"/>
        </w:rPr>
        <w:t xml:space="preserve">[1]: Tên người nhắn tin </w:t>
      </w:r>
    </w:p>
    <w:p>
      <w:pPr>
        <w:rPr>
          <w:szCs w:val="26"/>
        </w:rPr>
      </w:pPr>
      <w:r>
        <w:rPr>
          <w:szCs w:val="26"/>
        </w:rPr>
        <w:t>[2]: Thêm người nhắn tin vào nhóm bất kỳ</w:t>
      </w:r>
    </w:p>
    <w:p>
      <w:pPr>
        <w:rPr>
          <w:szCs w:val="26"/>
        </w:rPr>
      </w:pPr>
      <w:r>
        <w:rPr>
          <w:szCs w:val="26"/>
        </w:rPr>
        <w:t>[3]: Tìm kiếm tin nhắn cũ</w:t>
      </w:r>
    </w:p>
    <w:p>
      <w:pPr>
        <w:rPr>
          <w:szCs w:val="26"/>
        </w:rPr>
      </w:pPr>
      <w:r>
        <w:rPr>
          <w:szCs w:val="26"/>
        </w:rPr>
        <w:t>[4]: Gọi diện thoại video cho người dùng này</w:t>
      </w:r>
    </w:p>
    <w:p>
      <w:pPr>
        <w:rPr>
          <w:szCs w:val="26"/>
        </w:rPr>
      </w:pPr>
      <w:r>
        <w:rPr>
          <w:szCs w:val="26"/>
        </w:rPr>
        <w:t>[5]: Chế độ mở rộng khung chat</w:t>
      </w:r>
    </w:p>
    <w:p>
      <w:pPr>
        <w:rPr>
          <w:szCs w:val="26"/>
        </w:rPr>
      </w:pPr>
      <w:r>
        <w:rPr>
          <w:szCs w:val="26"/>
        </w:rPr>
        <w:t>[6]: Tin nhắn của người dùng nhắn cho bạn</w:t>
      </w:r>
    </w:p>
    <w:p>
      <w:pPr>
        <w:rPr>
          <w:szCs w:val="26"/>
        </w:rPr>
      </w:pPr>
      <w:r>
        <w:rPr>
          <w:szCs w:val="26"/>
        </w:rPr>
        <w:t>[7]: Hình ảnh mà bạn gửi cho người dùng khác</w:t>
      </w:r>
    </w:p>
    <w:p>
      <w:pPr>
        <w:rPr>
          <w:szCs w:val="26"/>
        </w:rPr>
      </w:pPr>
      <w:r>
        <w:rPr>
          <w:szCs w:val="26"/>
        </w:rPr>
        <w:t>[8]: Chọn nhãn dán mà bạn muốn gửi</w:t>
      </w:r>
    </w:p>
    <w:p>
      <w:pPr>
        <w:rPr>
          <w:szCs w:val="26"/>
        </w:rPr>
      </w:pPr>
      <w:r>
        <w:rPr>
          <w:szCs w:val="26"/>
        </w:rPr>
        <w:t>[9]: Chọn hình ảnh mà bạn muốn gửi</w:t>
      </w:r>
    </w:p>
    <w:p>
      <w:pPr>
        <w:rPr>
          <w:szCs w:val="26"/>
        </w:rPr>
      </w:pPr>
      <w:r>
        <w:rPr>
          <w:szCs w:val="26"/>
        </w:rPr>
        <w:t>[10]: Chọn file mà bạn muốn gửi</w:t>
      </w:r>
    </w:p>
    <w:p>
      <w:pPr>
        <w:rPr>
          <w:szCs w:val="26"/>
        </w:rPr>
      </w:pPr>
      <w:r>
        <w:rPr>
          <w:szCs w:val="26"/>
        </w:rPr>
        <w:t xml:space="preserve">[11]: Chọn danh thiếp mà bạn muốn gửi </w:t>
      </w:r>
    </w:p>
    <w:p>
      <w:pPr>
        <w:rPr>
          <w:szCs w:val="26"/>
        </w:rPr>
      </w:pPr>
      <w:r>
        <w:rPr>
          <w:szCs w:val="26"/>
        </w:rPr>
        <w:t xml:space="preserve">[12]: Tạo lịch hẹn </w:t>
      </w:r>
    </w:p>
    <w:p>
      <w:pPr>
        <w:rPr>
          <w:szCs w:val="26"/>
        </w:rPr>
      </w:pPr>
      <w:r>
        <w:rPr>
          <w:szCs w:val="26"/>
        </w:rPr>
        <w:t xml:space="preserve">[13]: Nơi nhập tin nhắn </w:t>
      </w:r>
    </w:p>
    <w:p>
      <w:pPr>
        <w:rPr>
          <w:szCs w:val="26"/>
        </w:rPr>
      </w:pPr>
      <w:r>
        <w:rPr>
          <w:szCs w:val="26"/>
        </w:rPr>
        <w:t>[14]: Nút gửi tin nhắn</w:t>
      </w:r>
    </w:p>
    <w:p>
      <w:pPr>
        <w:rPr>
          <w:szCs w:val="26"/>
        </w:rPr>
      </w:pPr>
      <w:r>
        <w:rPr>
          <w:szCs w:val="26"/>
        </w:rPr>
        <w:t xml:space="preserve">[15]: Chọn biểu cảm mà bạn muốn gửi </w:t>
      </w:r>
    </w:p>
    <w:p>
      <w:pPr>
        <w:rPr>
          <w:szCs w:val="26"/>
        </w:rPr>
      </w:pPr>
      <w:r>
        <w:rPr>
          <w:szCs w:val="26"/>
        </w:rPr>
        <w:t xml:space="preserve">[16]: Nút thả like </w:t>
      </w:r>
    </w:p>
    <w:p>
      <w:pPr>
        <w:rPr>
          <w:szCs w:val="26"/>
        </w:rPr>
      </w:pPr>
      <w:r>
        <w:rPr>
          <w:szCs w:val="26"/>
        </w:rPr>
        <w:t xml:space="preserve">[17]: Tắt thông báo </w:t>
      </w:r>
    </w:p>
    <w:p>
      <w:pPr>
        <w:rPr>
          <w:szCs w:val="26"/>
        </w:rPr>
      </w:pPr>
      <w:r>
        <w:rPr>
          <w:szCs w:val="26"/>
        </w:rPr>
        <w:t>[18]: Ghim hội thoại</w:t>
      </w:r>
    </w:p>
    <w:p>
      <w:pPr>
        <w:rPr>
          <w:szCs w:val="26"/>
        </w:rPr>
      </w:pPr>
      <w:r>
        <w:rPr>
          <w:szCs w:val="26"/>
        </w:rPr>
        <w:t xml:space="preserve">[19]: Tạo nhóm </w:t>
      </w:r>
    </w:p>
    <w:p>
      <w:pPr>
        <w:rPr>
          <w:szCs w:val="26"/>
        </w:rPr>
      </w:pPr>
      <w:r>
        <w:rPr>
          <w:szCs w:val="26"/>
        </w:rPr>
        <w:t>[20]: Xem tất cả hình ảnh đã gửi</w:t>
      </w:r>
    </w:p>
    <w:p>
      <w:pPr>
        <w:rPr>
          <w:szCs w:val="26"/>
        </w:rPr>
      </w:pPr>
      <w:r>
        <w:rPr>
          <w:szCs w:val="26"/>
        </w:rPr>
        <w:t>[21]: Xem các file đã gửi gần đây</w:t>
      </w:r>
    </w:p>
    <w:p>
      <w:pPr>
        <w:rPr>
          <w:szCs w:val="26"/>
        </w:rPr>
      </w:pPr>
      <w:r>
        <w:rPr>
          <w:szCs w:val="26"/>
        </w:rPr>
        <w:t xml:space="preserve">[22]: Xem các link đã gửi gần đây </w:t>
      </w:r>
    </w:p>
    <w:p>
      <w:pPr>
        <w:rPr>
          <w:szCs w:val="26"/>
        </w:rPr>
      </w:pPr>
    </w:p>
    <w:p>
      <w:pPr>
        <w:rPr>
          <w:szCs w:val="26"/>
        </w:rPr>
      </w:pPr>
      <w:r>
        <w:rPr>
          <w:szCs w:val="26"/>
        </w:rPr>
        <w:drawing>
          <wp:inline distT="0" distB="0" distL="114300" distR="114300">
            <wp:extent cx="5267960" cy="2866390"/>
            <wp:effectExtent l="0" t="0" r="5080" b="13970"/>
            <wp:docPr id="29"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hat&#10;&#10;Description automatically generated"/>
                    <pic:cNvPicPr>
                      <a:picLocks noChangeAspect="1"/>
                    </pic:cNvPicPr>
                  </pic:nvPicPr>
                  <pic:blipFill>
                    <a:blip r:embed="rId94"/>
                    <a:stretch>
                      <a:fillRect/>
                    </a:stretch>
                  </pic:blipFill>
                  <pic:spPr>
                    <a:xfrm>
                      <a:off x="0" y="0"/>
                      <a:ext cx="5267960" cy="2866390"/>
                    </a:xfrm>
                    <a:prstGeom prst="rect">
                      <a:avLst/>
                    </a:prstGeom>
                    <a:noFill/>
                    <a:ln>
                      <a:noFill/>
                    </a:ln>
                  </pic:spPr>
                </pic:pic>
              </a:graphicData>
            </a:graphic>
          </wp:inline>
        </w:drawing>
      </w:r>
    </w:p>
    <w:p>
      <w:pPr>
        <w:pStyle w:val="14"/>
        <w:rPr>
          <w:szCs w:val="26"/>
        </w:rPr>
      </w:pPr>
      <w:r>
        <w:rPr>
          <w:szCs w:val="26"/>
        </w:rPr>
        <w:t>Hình 1-9 Giao diện danh sách bạn bè</w:t>
      </w:r>
    </w:p>
    <w:p>
      <w:pPr>
        <w:rPr>
          <w:szCs w:val="26"/>
        </w:rPr>
      </w:pPr>
      <w:r>
        <w:rPr>
          <w:szCs w:val="26"/>
        </w:rPr>
        <w:t>[1]: Danh sách bạn bè đã kết bạn</w:t>
      </w:r>
    </w:p>
    <w:p>
      <w:pPr>
        <w:rPr>
          <w:szCs w:val="26"/>
        </w:rPr>
      </w:pPr>
      <w:r>
        <w:rPr>
          <w:szCs w:val="26"/>
        </w:rPr>
        <w:t>[2]: Danh sách nhóm đã tham gia</w:t>
      </w:r>
    </w:p>
    <w:p>
      <w:pPr>
        <w:rPr>
          <w:szCs w:val="26"/>
        </w:rPr>
      </w:pPr>
      <w:r>
        <w:rPr>
          <w:szCs w:val="26"/>
        </w:rPr>
        <w:t>[3]: Danh sách lời mời kết bạn</w:t>
      </w:r>
    </w:p>
    <w:p>
      <w:pPr>
        <w:rPr>
          <w:szCs w:val="26"/>
        </w:rPr>
      </w:pPr>
      <w:r>
        <w:rPr>
          <w:szCs w:val="26"/>
        </w:rPr>
        <w:t>[4]: Nơi tìm kiếm bạn bè đã kết bạn</w:t>
      </w:r>
    </w:p>
    <w:p>
      <w:pPr>
        <w:rPr>
          <w:szCs w:val="26"/>
        </w:rPr>
      </w:pPr>
      <w:r>
        <w:rPr>
          <w:szCs w:val="26"/>
        </w:rPr>
        <w:t>[5]: Lọc danh sách bạn bè theo tên</w:t>
      </w:r>
    </w:p>
    <w:p>
      <w:pPr>
        <w:rPr>
          <w:szCs w:val="26"/>
        </w:rPr>
      </w:pPr>
      <w:r>
        <w:rPr>
          <w:szCs w:val="26"/>
        </w:rPr>
        <w:t>[6]: Lấy tất cả</w:t>
      </w:r>
    </w:p>
    <w:p>
      <w:pPr>
        <w:rPr>
          <w:szCs w:val="26"/>
        </w:rPr>
      </w:pPr>
      <w:r>
        <w:rPr>
          <w:szCs w:val="26"/>
        </w:rPr>
        <w:t>[7]:Tên người bạn</w:t>
      </w:r>
    </w:p>
    <w:p>
      <w:pPr>
        <w:rPr>
          <w:szCs w:val="26"/>
        </w:rPr>
      </w:pPr>
      <w:r>
        <w:rPr>
          <w:szCs w:val="26"/>
        </w:rPr>
        <w:t>[8]: Nút gọi video call với người bạn tương ứng</w:t>
      </w:r>
    </w:p>
    <w:p>
      <w:pPr>
        <w:rPr>
          <w:szCs w:val="26"/>
        </w:rPr>
      </w:pPr>
      <w:r>
        <w:rPr>
          <w:szCs w:val="26"/>
        </w:rPr>
        <w:t xml:space="preserve">[9]: Nút gọi điện thoại không video </w:t>
      </w:r>
    </w:p>
    <w:p>
      <w:pPr>
        <w:rPr>
          <w:szCs w:val="26"/>
        </w:rPr>
      </w:pPr>
      <w:r>
        <w:rPr>
          <w:szCs w:val="26"/>
        </w:rPr>
        <w:drawing>
          <wp:inline distT="0" distB="0" distL="114300" distR="114300">
            <wp:extent cx="5269865" cy="2869565"/>
            <wp:effectExtent l="0" t="0" r="3175" b="10795"/>
            <wp:docPr id="31" name="Picture 3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hat&#10;&#10;Description automatically generated"/>
                    <pic:cNvPicPr>
                      <a:picLocks noChangeAspect="1"/>
                    </pic:cNvPicPr>
                  </pic:nvPicPr>
                  <pic:blipFill>
                    <a:blip r:embed="rId95"/>
                    <a:stretch>
                      <a:fillRect/>
                    </a:stretch>
                  </pic:blipFill>
                  <pic:spPr>
                    <a:xfrm>
                      <a:off x="0" y="0"/>
                      <a:ext cx="5269865" cy="2869565"/>
                    </a:xfrm>
                    <a:prstGeom prst="rect">
                      <a:avLst/>
                    </a:prstGeom>
                    <a:noFill/>
                    <a:ln>
                      <a:noFill/>
                    </a:ln>
                  </pic:spPr>
                </pic:pic>
              </a:graphicData>
            </a:graphic>
          </wp:inline>
        </w:drawing>
      </w:r>
    </w:p>
    <w:p>
      <w:pPr>
        <w:pStyle w:val="14"/>
        <w:rPr>
          <w:szCs w:val="26"/>
        </w:rPr>
      </w:pPr>
      <w:r>
        <w:rPr>
          <w:szCs w:val="26"/>
        </w:rPr>
        <w:t>Hình 1-10 Giao diện danh sách bạn bè</w:t>
      </w:r>
    </w:p>
    <w:p>
      <w:pPr>
        <w:rPr>
          <w:szCs w:val="26"/>
        </w:rPr>
      </w:pPr>
      <w:r>
        <w:rPr>
          <w:szCs w:val="26"/>
        </w:rPr>
        <w:t xml:space="preserve">[1]: Người dùng nhấn vào nút “Đồng ý ” để thêm bạn mới </w:t>
      </w:r>
    </w:p>
    <w:p>
      <w:pPr>
        <w:rPr>
          <w:szCs w:val="26"/>
        </w:rPr>
      </w:pPr>
      <w:r>
        <w:rPr>
          <w:szCs w:val="26"/>
        </w:rPr>
        <w:t>[2]: Người dùng nhấn vào nút “Từ chối ” để xóa lời mời kết bạn</w:t>
      </w:r>
    </w:p>
    <w:p>
      <w:pPr>
        <w:rPr>
          <w:szCs w:val="26"/>
        </w:rPr>
      </w:pPr>
      <w:r>
        <w:rPr>
          <w:szCs w:val="26"/>
        </w:rPr>
        <w:t>[3]: Người dùng nhấn vào nút “Bỏ qua  ” để xóa gợi ý kết bạn</w:t>
      </w:r>
    </w:p>
    <w:p>
      <w:pPr>
        <w:rPr>
          <w:szCs w:val="26"/>
        </w:rPr>
      </w:pPr>
      <w:r>
        <w:rPr>
          <w:szCs w:val="26"/>
        </w:rPr>
        <w:t>[4]: Nười dùng nhấn vào nút “Kết bạn ” để gửi lời mời kết bạn cho người được gợi ý</w:t>
      </w:r>
    </w:p>
    <w:p>
      <w:pPr>
        <w:rPr>
          <w:szCs w:val="26"/>
        </w:rPr>
      </w:pPr>
      <w:r>
        <w:rPr>
          <w:szCs w:val="26"/>
        </w:rPr>
        <w:drawing>
          <wp:inline distT="0" distB="0" distL="114300" distR="114300">
            <wp:extent cx="4333875" cy="3829050"/>
            <wp:effectExtent l="0" t="0" r="9525" b="11430"/>
            <wp:docPr id="32"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hat&#10;&#10;Description automatically generated"/>
                    <pic:cNvPicPr>
                      <a:picLocks noChangeAspect="1"/>
                    </pic:cNvPicPr>
                  </pic:nvPicPr>
                  <pic:blipFill>
                    <a:blip r:embed="rId96"/>
                    <a:stretch>
                      <a:fillRect/>
                    </a:stretch>
                  </pic:blipFill>
                  <pic:spPr>
                    <a:xfrm>
                      <a:off x="0" y="0"/>
                      <a:ext cx="4333875" cy="3829050"/>
                    </a:xfrm>
                    <a:prstGeom prst="rect">
                      <a:avLst/>
                    </a:prstGeom>
                    <a:noFill/>
                    <a:ln>
                      <a:noFill/>
                    </a:ln>
                  </pic:spPr>
                </pic:pic>
              </a:graphicData>
            </a:graphic>
          </wp:inline>
        </w:drawing>
      </w:r>
    </w:p>
    <w:p>
      <w:pPr>
        <w:pStyle w:val="14"/>
        <w:rPr>
          <w:szCs w:val="26"/>
        </w:rPr>
      </w:pPr>
      <w:r>
        <w:rPr>
          <w:szCs w:val="26"/>
        </w:rPr>
        <w:t>Hình 1-11 Giao diện danh sách bạn bè</w:t>
      </w:r>
    </w:p>
    <w:p>
      <w:pPr>
        <w:rPr>
          <w:szCs w:val="26"/>
        </w:rPr>
      </w:pPr>
      <w:r>
        <w:rPr>
          <w:szCs w:val="26"/>
        </w:rPr>
        <w:t>[1]: Người dùng nhấn vào dòng “Thông tin tài khoản” để chuyển đến giao diện thông tin tài khoản</w:t>
      </w:r>
    </w:p>
    <w:p>
      <w:pPr>
        <w:rPr>
          <w:szCs w:val="26"/>
        </w:rPr>
      </w:pPr>
      <w:r>
        <w:rPr>
          <w:szCs w:val="26"/>
        </w:rPr>
        <w:t>[2]: Người dùng nhấn vào dòng”Cài đặt ” để chuyển đến giao diện cài đặt</w:t>
      </w:r>
    </w:p>
    <w:p>
      <w:pPr>
        <w:rPr>
          <w:szCs w:val="26"/>
        </w:rPr>
      </w:pPr>
      <w:r>
        <w:rPr>
          <w:szCs w:val="26"/>
        </w:rPr>
        <w:t>[3]:  Người dùng nhấn vào dòng”Đăng xuất ” để thoát khỏi ứng dụng và quay về giao diện đăng nhập</w:t>
      </w:r>
    </w:p>
    <w:p>
      <w:pPr>
        <w:keepNext/>
        <w:rPr>
          <w:szCs w:val="26"/>
        </w:rPr>
      </w:pPr>
      <w:r>
        <w:rPr>
          <w:szCs w:val="26"/>
        </w:rPr>
        <w:drawing>
          <wp:inline distT="0" distB="0" distL="0" distR="0">
            <wp:extent cx="5437505" cy="2971165"/>
            <wp:effectExtent l="0" t="0" r="0" b="635"/>
            <wp:docPr id="78860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08080" name="Picture 1" descr="A screenshot of a computer&#10;&#10;Description automatically generated"/>
                    <pic:cNvPicPr>
                      <a:picLocks noChangeAspect="1"/>
                    </pic:cNvPicPr>
                  </pic:nvPicPr>
                  <pic:blipFill>
                    <a:blip r:embed="rId97"/>
                    <a:stretch>
                      <a:fillRect/>
                    </a:stretch>
                  </pic:blipFill>
                  <pic:spPr>
                    <a:xfrm>
                      <a:off x="0" y="0"/>
                      <a:ext cx="5445715" cy="2975806"/>
                    </a:xfrm>
                    <a:prstGeom prst="rect">
                      <a:avLst/>
                    </a:prstGeom>
                  </pic:spPr>
                </pic:pic>
              </a:graphicData>
            </a:graphic>
          </wp:inline>
        </w:drawing>
      </w:r>
    </w:p>
    <w:p>
      <w:pPr>
        <w:pStyle w:val="14"/>
        <w:rPr>
          <w:szCs w:val="26"/>
        </w:rPr>
      </w:pPr>
      <w:r>
        <w:rPr>
          <w:szCs w:val="26"/>
        </w:rPr>
        <w:t>Hình1</w:t>
      </w:r>
      <w:r>
        <w:rPr>
          <w:szCs w:val="26"/>
        </w:rPr>
        <w:noBreakHyphen/>
      </w:r>
      <w:r>
        <w:rPr>
          <w:szCs w:val="26"/>
        </w:rPr>
        <w:t>12 Giao diện thông tin tài khoản</w:t>
      </w:r>
    </w:p>
    <w:p>
      <w:pPr>
        <w:rPr>
          <w:szCs w:val="26"/>
        </w:rPr>
      </w:pPr>
      <w:r>
        <w:rPr>
          <w:szCs w:val="26"/>
        </w:rPr>
        <w:t>[1] click để thoát giao diện xem thông tin</w:t>
      </w:r>
    </w:p>
    <w:p>
      <w:pPr>
        <w:rPr>
          <w:szCs w:val="26"/>
        </w:rPr>
      </w:pPr>
      <w:r>
        <w:rPr>
          <w:szCs w:val="26"/>
        </w:rPr>
        <w:t>[2] click để thay đổi avatar</w:t>
      </w:r>
    </w:p>
    <w:p>
      <w:pPr>
        <w:rPr>
          <w:szCs w:val="26"/>
        </w:rPr>
      </w:pPr>
      <w:r>
        <w:rPr>
          <w:szCs w:val="26"/>
        </w:rPr>
        <w:t>[3] click để đổi tên người dùng</w:t>
      </w:r>
    </w:p>
    <w:p>
      <w:pPr>
        <w:rPr>
          <w:szCs w:val="26"/>
        </w:rPr>
      </w:pPr>
      <w:r>
        <w:rPr>
          <w:szCs w:val="26"/>
        </w:rPr>
        <w:t>[4] click để mở giao diện cập nhật thông tin tài khoản</w:t>
      </w:r>
    </w:p>
    <w:p>
      <w:pPr>
        <w:rPr>
          <w:szCs w:val="26"/>
        </w:rPr>
      </w:pPr>
    </w:p>
    <w:p>
      <w:pPr>
        <w:rPr>
          <w:szCs w:val="26"/>
        </w:rPr>
      </w:pPr>
      <w:r>
        <w:rPr>
          <w:szCs w:val="26"/>
        </w:rPr>
        <w:drawing>
          <wp:inline distT="0" distB="0" distL="0" distR="0">
            <wp:extent cx="5389880" cy="3122295"/>
            <wp:effectExtent l="0" t="0" r="1270" b="1905"/>
            <wp:docPr id="141331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210" name="Picture 1" descr="A screenshot of a computer&#10;&#10;Description automatically generated"/>
                    <pic:cNvPicPr>
                      <a:picLocks noChangeAspect="1"/>
                    </pic:cNvPicPr>
                  </pic:nvPicPr>
                  <pic:blipFill>
                    <a:blip r:embed="rId98"/>
                    <a:stretch>
                      <a:fillRect/>
                    </a:stretch>
                  </pic:blipFill>
                  <pic:spPr>
                    <a:xfrm>
                      <a:off x="0" y="0"/>
                      <a:ext cx="5394087" cy="3125207"/>
                    </a:xfrm>
                    <a:prstGeom prst="rect">
                      <a:avLst/>
                    </a:prstGeom>
                  </pic:spPr>
                </pic:pic>
              </a:graphicData>
            </a:graphic>
          </wp:inline>
        </w:drawing>
      </w:r>
    </w:p>
    <w:p>
      <w:pPr>
        <w:jc w:val="center"/>
        <w:rPr>
          <w:szCs w:val="26"/>
        </w:rPr>
      </w:pPr>
      <w:r>
        <w:rPr>
          <w:szCs w:val="26"/>
        </w:rPr>
        <w:t>Hình 1 -13 Giao diện cập nhật thông tin cá nhân</w:t>
      </w:r>
    </w:p>
    <w:p>
      <w:pPr>
        <w:rPr>
          <w:szCs w:val="26"/>
        </w:rPr>
      </w:pPr>
      <w:r>
        <w:rPr>
          <w:szCs w:val="26"/>
        </w:rPr>
        <w:t>[1] Click để trở lại giao diện thông tin tài khoản</w:t>
      </w:r>
    </w:p>
    <w:p>
      <w:pPr>
        <w:rPr>
          <w:szCs w:val="26"/>
        </w:rPr>
      </w:pPr>
      <w:r>
        <w:rPr>
          <w:szCs w:val="26"/>
        </w:rPr>
        <w:t>[2] ô nhập tên người dùng</w:t>
      </w:r>
    </w:p>
    <w:p>
      <w:pPr>
        <w:rPr>
          <w:szCs w:val="26"/>
        </w:rPr>
      </w:pPr>
      <w:r>
        <w:rPr>
          <w:szCs w:val="26"/>
        </w:rPr>
        <w:t>[3] ô chọn giới tính</w:t>
      </w:r>
    </w:p>
    <w:p>
      <w:pPr>
        <w:rPr>
          <w:szCs w:val="26"/>
        </w:rPr>
      </w:pPr>
      <w:r>
        <w:rPr>
          <w:szCs w:val="26"/>
        </w:rPr>
        <w:t>[4] ô chọn ngày sinh</w:t>
      </w:r>
    </w:p>
    <w:p>
      <w:pPr>
        <w:rPr>
          <w:szCs w:val="26"/>
        </w:rPr>
      </w:pPr>
      <w:r>
        <w:rPr>
          <w:szCs w:val="26"/>
        </w:rPr>
        <w:t>[5] ô nhập địa chỉ mail</w:t>
      </w:r>
    </w:p>
    <w:p>
      <w:pPr>
        <w:rPr>
          <w:szCs w:val="26"/>
        </w:rPr>
      </w:pPr>
      <w:r>
        <w:rPr>
          <w:szCs w:val="26"/>
        </w:rPr>
        <w:t>[6] click để hủy bỏ thay đổi cập nhật thông tin</w:t>
      </w:r>
    </w:p>
    <w:p>
      <w:pPr>
        <w:rPr>
          <w:szCs w:val="26"/>
        </w:rPr>
      </w:pPr>
      <w:r>
        <w:rPr>
          <w:szCs w:val="26"/>
        </w:rPr>
        <w:t xml:space="preserve">[7] click để cập nhật thông tin </w:t>
      </w:r>
    </w:p>
    <w:p>
      <w:pPr>
        <w:keepNext/>
        <w:rPr>
          <w:szCs w:val="26"/>
        </w:rPr>
      </w:pPr>
      <w:r>
        <w:rPr>
          <w:szCs w:val="26"/>
        </w:rPr>
        <w:drawing>
          <wp:inline distT="0" distB="0" distL="0" distR="0">
            <wp:extent cx="5323205" cy="3501390"/>
            <wp:effectExtent l="0" t="0" r="0" b="3810"/>
            <wp:docPr id="124154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2923" name="Picture 1" descr="A screenshot of a computer&#10;&#10;Description automatically generated"/>
                    <pic:cNvPicPr>
                      <a:picLocks noChangeAspect="1"/>
                    </pic:cNvPicPr>
                  </pic:nvPicPr>
                  <pic:blipFill>
                    <a:blip r:embed="rId99"/>
                    <a:stretch>
                      <a:fillRect/>
                    </a:stretch>
                  </pic:blipFill>
                  <pic:spPr>
                    <a:xfrm>
                      <a:off x="0" y="0"/>
                      <a:ext cx="5330329" cy="3506419"/>
                    </a:xfrm>
                    <a:prstGeom prst="rect">
                      <a:avLst/>
                    </a:prstGeom>
                  </pic:spPr>
                </pic:pic>
              </a:graphicData>
            </a:graphic>
          </wp:inline>
        </w:drawing>
      </w:r>
    </w:p>
    <w:p>
      <w:pPr>
        <w:pStyle w:val="14"/>
        <w:rPr>
          <w:szCs w:val="26"/>
        </w:rPr>
      </w:pPr>
      <w:r>
        <w:rPr>
          <w:szCs w:val="26"/>
        </w:rPr>
        <w:t>Hình 1</w:t>
      </w:r>
      <w:r>
        <w:rPr>
          <w:szCs w:val="26"/>
        </w:rPr>
        <w:noBreakHyphen/>
      </w:r>
      <w:r>
        <w:rPr>
          <w:szCs w:val="26"/>
        </w:rPr>
        <w:t>14 Giao diện cài đặt chung</w:t>
      </w:r>
    </w:p>
    <w:p>
      <w:pPr>
        <w:rPr>
          <w:szCs w:val="26"/>
        </w:rPr>
      </w:pPr>
      <w:r>
        <w:rPr>
          <w:szCs w:val="26"/>
        </w:rPr>
        <w:t>[1] click để trở về giao diện chính</w:t>
      </w:r>
    </w:p>
    <w:p>
      <w:pPr>
        <w:rPr>
          <w:szCs w:val="26"/>
        </w:rPr>
      </w:pPr>
      <w:r>
        <w:rPr>
          <w:szCs w:val="26"/>
        </w:rPr>
        <w:t>[2] ô chọn hiển thị tất cả bạn bè</w:t>
      </w:r>
    </w:p>
    <w:p>
      <w:pPr>
        <w:rPr>
          <w:szCs w:val="26"/>
        </w:rPr>
      </w:pPr>
      <w:r>
        <w:rPr>
          <w:szCs w:val="26"/>
        </w:rPr>
        <w:t>[3] ô chọn chỉ hiển thị bạn bè sử dụng zalo</w:t>
      </w:r>
    </w:p>
    <w:p>
      <w:pPr>
        <w:rPr>
          <w:szCs w:val="26"/>
        </w:rPr>
      </w:pPr>
      <w:r>
        <w:rPr>
          <w:szCs w:val="26"/>
        </w:rPr>
        <w:t>[4] ô chọn ngôn ngữ ( tiếng anh hoặc tiếng việt)</w:t>
      </w:r>
    </w:p>
    <w:p>
      <w:pPr>
        <w:jc w:val="center"/>
      </w:pPr>
      <w:r>
        <w:drawing>
          <wp:inline distT="0" distB="0" distL="0" distR="0">
            <wp:extent cx="4895850" cy="4881880"/>
            <wp:effectExtent l="0" t="0" r="0" b="0"/>
            <wp:docPr id="1399052324" name="Hình ảnh 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2324" name="Hình ảnh 10" descr="Ảnh có chứa văn bản, ảnh chụp màn hình, phần mềm, Biểu tượng máy tính&#10;&#10;Mô tả được tạo tự động"/>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900760" cy="4887146"/>
                    </a:xfrm>
                    <a:prstGeom prst="rect">
                      <a:avLst/>
                    </a:prstGeom>
                  </pic:spPr>
                </pic:pic>
              </a:graphicData>
            </a:graphic>
          </wp:inline>
        </w:drawing>
      </w:r>
    </w:p>
    <w:p>
      <w:pPr>
        <w:jc w:val="center"/>
      </w:pPr>
      <w:r>
        <w:t>Giao diện TODO (tôi giao)</w:t>
      </w:r>
    </w:p>
    <w:p>
      <w:r>
        <w:t>[1]:  mở tab tôi giao</w:t>
      </w:r>
    </w:p>
    <w:p>
      <w:r>
        <w:t>[2]:  mở tab cần làm</w:t>
      </w:r>
    </w:p>
    <w:p>
      <w:r>
        <w:t>[3]:  mở tab theo dõi</w:t>
      </w:r>
    </w:p>
    <w:p>
      <w:r>
        <w:t>[4]: mở list công việc chưa xong</w:t>
      </w:r>
    </w:p>
    <w:p>
      <w:r>
        <w:t>[5]:  mở list công việc đã xong</w:t>
      </w:r>
    </w:p>
    <w:p>
      <w:r>
        <w:t>[6]:  mở form giao việc</w:t>
      </w:r>
    </w:p>
    <w:p>
      <w:r>
        <w:br w:type="page"/>
      </w:r>
    </w:p>
    <w:p>
      <w:pPr>
        <w:jc w:val="center"/>
      </w:pPr>
      <w:r>
        <w:drawing>
          <wp:inline distT="0" distB="0" distL="0" distR="0">
            <wp:extent cx="4876800" cy="4541520"/>
            <wp:effectExtent l="0" t="0" r="0" b="0"/>
            <wp:docPr id="2065098871"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98871" name="Hình ảnh 11" descr="Ảnh có chứa văn bản, ảnh chụp màn hình, phần mềm, Biểu tượng máy tính&#10;&#10;Mô tả được tạo tự động"/>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80919" cy="4545617"/>
                    </a:xfrm>
                    <a:prstGeom prst="rect">
                      <a:avLst/>
                    </a:prstGeom>
                  </pic:spPr>
                </pic:pic>
              </a:graphicData>
            </a:graphic>
          </wp:inline>
        </w:drawing>
      </w:r>
    </w:p>
    <w:p>
      <w:pPr>
        <w:jc w:val="center"/>
      </w:pPr>
      <w:r>
        <w:t>Giao diện TODO (cần làm)</w:t>
      </w:r>
    </w:p>
    <w:p>
      <w:r>
        <w:t>[1]: mở list công việc chưa xong</w:t>
      </w:r>
    </w:p>
    <w:p>
      <w:r>
        <w:t>[2]:  mở list công việc đã xong</w:t>
      </w:r>
    </w:p>
    <w:p>
      <w:r>
        <w:br w:type="page"/>
      </w:r>
    </w:p>
    <w:p>
      <w:pPr>
        <w:jc w:val="center"/>
      </w:pPr>
      <w:r>
        <w:drawing>
          <wp:inline distT="0" distB="0" distL="0" distR="0">
            <wp:extent cx="4810125" cy="4343400"/>
            <wp:effectExtent l="0" t="0" r="0" b="0"/>
            <wp:docPr id="1535400739" name="Hình ảnh 1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0739" name="Hình ảnh 12" descr="Ảnh có chứa văn bản, ảnh chụp màn hình, phần mềm, Biểu tượng máy tính&#10;&#10;Mô tả được tạo tự động"/>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819332" cy="4352331"/>
                    </a:xfrm>
                    <a:prstGeom prst="rect">
                      <a:avLst/>
                    </a:prstGeom>
                  </pic:spPr>
                </pic:pic>
              </a:graphicData>
            </a:graphic>
          </wp:inline>
        </w:drawing>
      </w:r>
    </w:p>
    <w:p>
      <w:pPr>
        <w:jc w:val="center"/>
      </w:pPr>
      <w:r>
        <w:t>Giao diện TODO (theo dõi)</w:t>
      </w:r>
    </w:p>
    <w:p>
      <w:r>
        <w:t>[1]: mở list công việc chưa xong</w:t>
      </w:r>
    </w:p>
    <w:p>
      <w:r>
        <w:t>[2]:  mở list công việc đã xong</w:t>
      </w:r>
    </w:p>
    <w:p/>
    <w:p>
      <w:pPr>
        <w:rPr>
          <w:szCs w:val="26"/>
        </w:rPr>
      </w:pPr>
    </w:p>
    <w:p>
      <w:pPr>
        <w:pStyle w:val="4"/>
      </w:pPr>
      <w:bookmarkStart w:id="212" w:name="_Toc10385"/>
      <w:bookmarkStart w:id="213" w:name="_Toc163610134"/>
      <w:bookmarkStart w:id="214" w:name="_Toc2938"/>
      <w:r>
        <w:t>Giao diện mobile</w:t>
      </w:r>
      <w:bookmarkEnd w:id="212"/>
      <w:bookmarkEnd w:id="213"/>
      <w:bookmarkEnd w:id="214"/>
      <w:bookmarkStart w:id="215" w:name="_Hlk163608766"/>
    </w:p>
    <w:p>
      <w:pPr>
        <w:jc w:val="center"/>
      </w:pPr>
      <w:r>
        <w:drawing>
          <wp:inline distT="0" distB="0" distL="0" distR="0">
            <wp:extent cx="5344160" cy="5277485"/>
            <wp:effectExtent l="0" t="0" r="8890" b="0"/>
            <wp:docPr id="278049572" name="Picture 2780495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49572" name="Picture 278049572" descr="A screenshot of a cell phone&#10;&#10;Description automatically generated"/>
                    <pic:cNvPicPr>
                      <a:picLocks noChangeAspect="1"/>
                    </pic:cNvPicPr>
                  </pic:nvPicPr>
                  <pic:blipFill>
                    <a:blip r:embed="rId103"/>
                    <a:stretch>
                      <a:fillRect/>
                    </a:stretch>
                  </pic:blipFill>
                  <pic:spPr>
                    <a:xfrm>
                      <a:off x="0" y="0"/>
                      <a:ext cx="5344271" cy="5277587"/>
                    </a:xfrm>
                    <a:prstGeom prst="rect">
                      <a:avLst/>
                    </a:prstGeom>
                  </pic:spPr>
                </pic:pic>
              </a:graphicData>
            </a:graphic>
          </wp:inline>
        </w:drawing>
      </w:r>
    </w:p>
    <w:p>
      <w:pPr>
        <w:jc w:val="center"/>
        <w:rPr>
          <w:lang w:val="vi-VN"/>
        </w:rPr>
      </w:pPr>
      <w:r>
        <w:rPr>
          <w:lang w:val="vi-VN"/>
        </w:rPr>
        <w:t>Giao Diện Loading</w:t>
      </w:r>
    </w:p>
    <w:p>
      <w:pPr>
        <w:rPr>
          <w:lang w:val="vi-VN"/>
        </w:rPr>
      </w:pPr>
    </w:p>
    <w:p>
      <w:pPr>
        <w:rPr>
          <w:lang w:val="vi-VN"/>
        </w:rPr>
      </w:pPr>
    </w:p>
    <w:p>
      <w:pPr>
        <w:rPr>
          <w:lang w:val="vi-VN"/>
        </w:rPr>
      </w:pPr>
      <w:r>
        <w:t>[1]: Đăng</w:t>
      </w:r>
      <w:r>
        <w:rPr>
          <w:lang w:val="vi-VN"/>
        </w:rPr>
        <w:t xml:space="preserve"> Nhập</w:t>
      </w:r>
    </w:p>
    <w:p>
      <w:pPr>
        <w:rPr>
          <w:lang w:val="vi-VN"/>
        </w:rPr>
      </w:pPr>
      <w:r>
        <w:t>[2]: Đăng</w:t>
      </w:r>
      <w:r>
        <w:rPr>
          <w:lang w:val="vi-VN"/>
        </w:rPr>
        <w:t xml:space="preserve"> ký</w:t>
      </w:r>
    </w:p>
    <w:p/>
    <w:p>
      <w:pPr>
        <w:jc w:val="center"/>
      </w:pPr>
      <w:r>
        <w:drawing>
          <wp:inline distT="0" distB="0" distL="0" distR="0">
            <wp:extent cx="4711700" cy="3902075"/>
            <wp:effectExtent l="0" t="0" r="0" b="3175"/>
            <wp:docPr id="1101509454" name="Picture 1101509454"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09454" name="Picture 1101509454" descr="Screens screenshot of a chat&#10;&#10;Description automatically generated"/>
                    <pic:cNvPicPr>
                      <a:picLocks noChangeAspect="1"/>
                    </pic:cNvPicPr>
                  </pic:nvPicPr>
                  <pic:blipFill>
                    <a:blip r:embed="rId104"/>
                    <a:stretch>
                      <a:fillRect/>
                    </a:stretch>
                  </pic:blipFill>
                  <pic:spPr>
                    <a:xfrm>
                      <a:off x="0" y="0"/>
                      <a:ext cx="4716336" cy="3906093"/>
                    </a:xfrm>
                    <a:prstGeom prst="rect">
                      <a:avLst/>
                    </a:prstGeom>
                  </pic:spPr>
                </pic:pic>
              </a:graphicData>
            </a:graphic>
          </wp:inline>
        </w:drawing>
      </w:r>
    </w:p>
    <w:p>
      <w:pPr>
        <w:jc w:val="center"/>
      </w:pPr>
      <w:r>
        <w:t>Giao diện đăng nhập</w:t>
      </w:r>
    </w:p>
    <w:p>
      <w:r>
        <w:t xml:space="preserve">[1]: ô nhập thông tin tài khoản </w:t>
      </w:r>
    </w:p>
    <w:p>
      <w:r>
        <w:t>[2]: ô nhập mật khẩu</w:t>
      </w:r>
    </w:p>
    <w:p>
      <w:r>
        <w:t>[3]: Quên mật khẩu</w:t>
      </w:r>
    </w:p>
    <w:p>
      <w:r>
        <w:t>[4]: Nút đăng nhập</w:t>
      </w:r>
    </w:p>
    <w:p>
      <w:r>
        <w:t>[5]: Nút để thực hiện các tác vụ như tìm kiếm, thêm bạn, tạo nhóm</w:t>
      </w:r>
    </w:p>
    <w:p>
      <w:r>
        <w:t>[6]: danh sách các cuộc trò chuyện</w:t>
      </w:r>
    </w:p>
    <w:p>
      <w:pPr>
        <w:rPr>
          <w:lang w:val="vi-VN"/>
        </w:rPr>
      </w:pPr>
      <w:r>
        <w:t>[7]: Chọn</w:t>
      </w:r>
      <w:r>
        <w:rPr>
          <w:lang w:val="vi-VN"/>
        </w:rPr>
        <w:t xml:space="preserve"> Menu</w:t>
      </w:r>
    </w:p>
    <w:p>
      <w:pPr>
        <w:rPr>
          <w:lang w:val="vi-VN"/>
        </w:rPr>
      </w:pPr>
    </w:p>
    <w:p>
      <w:pPr>
        <w:rPr>
          <w:lang w:val="vi-VN"/>
        </w:rPr>
      </w:pPr>
    </w:p>
    <w:p>
      <w:pPr>
        <w:rPr>
          <w:lang w:val="vi-VN"/>
        </w:rPr>
      </w:pPr>
      <w:r>
        <w:rPr>
          <w:lang w:val="vi-VN"/>
        </w:rPr>
        <w:drawing>
          <wp:inline distT="0" distB="0" distL="0" distR="0">
            <wp:extent cx="5943600" cy="3121660"/>
            <wp:effectExtent l="0" t="0" r="0" b="2540"/>
            <wp:docPr id="1639235805" name="Picture 1639235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5805" name="Picture 1639235805" descr="A screenshot of a computer&#10;&#10;Description automatically generated"/>
                    <pic:cNvPicPr>
                      <a:picLocks noChangeAspect="1"/>
                    </pic:cNvPicPr>
                  </pic:nvPicPr>
                  <pic:blipFill>
                    <a:blip r:embed="rId105"/>
                    <a:stretch>
                      <a:fillRect/>
                    </a:stretch>
                  </pic:blipFill>
                  <pic:spPr>
                    <a:xfrm>
                      <a:off x="0" y="0"/>
                      <a:ext cx="5943600" cy="3121660"/>
                    </a:xfrm>
                    <a:prstGeom prst="rect">
                      <a:avLst/>
                    </a:prstGeom>
                  </pic:spPr>
                </pic:pic>
              </a:graphicData>
            </a:graphic>
          </wp:inline>
        </w:drawing>
      </w:r>
    </w:p>
    <w:p>
      <w:pPr>
        <w:pStyle w:val="14"/>
      </w:pPr>
      <w:bookmarkStart w:id="216" w:name="_Toc89556437"/>
      <w:r>
        <w:t xml:space="preserve">Hình 4- </w:t>
      </w:r>
      <w:r>
        <w:fldChar w:fldCharType="begin"/>
      </w:r>
      <w:r>
        <w:instrText xml:space="preserve"> SEQ Hình_4- \* ARABIC </w:instrText>
      </w:r>
      <w:r>
        <w:fldChar w:fldCharType="separate"/>
      </w:r>
      <w:r>
        <w:t>13</w:t>
      </w:r>
      <w:r>
        <w:fldChar w:fldCharType="end"/>
      </w:r>
      <w:r>
        <w:t xml:space="preserve"> Giao diện đăng ký</w:t>
      </w:r>
      <w:bookmarkEnd w:id="216"/>
    </w:p>
    <w:p>
      <w:pPr>
        <w:rPr>
          <w:lang w:val="vi-VN"/>
        </w:rPr>
      </w:pPr>
    </w:p>
    <w:p>
      <w:pPr>
        <w:rPr>
          <w:lang w:val="vi-VN"/>
        </w:rPr>
      </w:pPr>
      <w:r>
        <w:t>[1]: nhập</w:t>
      </w:r>
      <w:r>
        <w:rPr>
          <w:lang w:val="vi-VN"/>
        </w:rPr>
        <w:t xml:space="preserve"> mật khẩu : </w:t>
      </w:r>
      <w:r>
        <w:t>ít nhất 8 ký tự và không được bỏ trống</w:t>
      </w:r>
    </w:p>
    <w:p>
      <w:pPr>
        <w:rPr>
          <w:lang w:val="vi-VN"/>
        </w:rPr>
      </w:pPr>
      <w:r>
        <w:t>[2]: xác</w:t>
      </w:r>
      <w:r>
        <w:rPr>
          <w:lang w:val="vi-VN"/>
        </w:rPr>
        <w:t xml:space="preserve"> nhận mật khẩu : phải trùng</w:t>
      </w:r>
    </w:p>
    <w:p>
      <w:pPr>
        <w:rPr>
          <w:lang w:val="vi-VN"/>
        </w:rPr>
      </w:pPr>
      <w:r>
        <w:t>[3]:</w:t>
      </w:r>
      <w:r>
        <w:rPr>
          <w:lang w:val="vi-VN"/>
        </w:rPr>
        <w:t xml:space="preserve"> Tiếp tục</w:t>
      </w:r>
    </w:p>
    <w:p>
      <w:pPr>
        <w:rPr>
          <w:lang w:val="vi-VN"/>
        </w:rPr>
      </w:pPr>
      <w:r>
        <w:t>[4]: upload</w:t>
      </w:r>
      <w:r>
        <w:rPr>
          <w:lang w:val="vi-VN"/>
        </w:rPr>
        <w:t xml:space="preserve"> ảnh đại điện </w:t>
      </w:r>
    </w:p>
    <w:p>
      <w:pPr>
        <w:rPr>
          <w:lang w:val="vi-VN"/>
        </w:rPr>
      </w:pPr>
      <w:r>
        <w:t>[5]: nhập</w:t>
      </w:r>
      <w:r>
        <w:rPr>
          <w:lang w:val="vi-VN"/>
        </w:rPr>
        <w:t xml:space="preserve"> họ</w:t>
      </w:r>
    </w:p>
    <w:p>
      <w:pPr>
        <w:rPr>
          <w:lang w:val="vi-VN"/>
        </w:rPr>
      </w:pPr>
      <w:r>
        <w:t>[6]: nhập</w:t>
      </w:r>
      <w:r>
        <w:rPr>
          <w:lang w:val="vi-VN"/>
        </w:rPr>
        <w:t xml:space="preserve"> tên</w:t>
      </w:r>
    </w:p>
    <w:p>
      <w:pPr>
        <w:rPr>
          <w:lang w:val="vi-VN"/>
        </w:rPr>
      </w:pPr>
      <w:r>
        <w:t>[7]: Gender</w:t>
      </w:r>
      <w:r>
        <w:rPr>
          <w:lang w:val="vi-VN"/>
        </w:rPr>
        <w:t>: chọn Male hoặc Felame</w:t>
      </w:r>
    </w:p>
    <w:p>
      <w:pPr>
        <w:rPr>
          <w:lang w:val="vi-VN"/>
        </w:rPr>
      </w:pPr>
      <w:r>
        <w:t>[8]: chọn</w:t>
      </w:r>
      <w:r>
        <w:rPr>
          <w:lang w:val="vi-VN"/>
        </w:rPr>
        <w:t xml:space="preserve"> ngày sinh</w:t>
      </w:r>
    </w:p>
    <w:p>
      <w:pPr>
        <w:rPr>
          <w:lang w:val="vi-VN"/>
        </w:rPr>
      </w:pPr>
      <w:r>
        <w:t>[9]:  nút</w:t>
      </w:r>
      <w:r>
        <w:rPr>
          <w:lang w:val="vi-VN"/>
        </w:rPr>
        <w:t xml:space="preserve"> lưu</w:t>
      </w:r>
    </w:p>
    <w:p>
      <w:r>
        <w:t>[10]: ô nhập mã OTP, OTP có ít nhất 6 ký tự được cấp khi đăng ký</w:t>
      </w:r>
    </w:p>
    <w:p>
      <w:r>
        <w:t>[11]:  Nút gửi lại mã OTP, mỗi 60 giây có thể gửi lại 1 lần</w:t>
      </w:r>
    </w:p>
    <w:p>
      <w:r>
        <w:t>[12]: Nút xác nhận hoàn tất đăng ký</w:t>
      </w:r>
    </w:p>
    <w:p>
      <w:r>
        <w:br w:type="page"/>
      </w:r>
    </w:p>
    <w:p>
      <w:pPr>
        <w:jc w:val="center"/>
      </w:pPr>
      <w:r>
        <w:drawing>
          <wp:inline distT="0" distB="0" distL="0" distR="0">
            <wp:extent cx="5943600" cy="4666615"/>
            <wp:effectExtent l="0" t="0" r="0" b="635"/>
            <wp:docPr id="1812860799" name="Hình ảnh 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0799" name="Hình ảnh 2" descr="Ảnh có chứa văn bản, đồ điện tử, ảnh chụp màn hình, phần mềm&#10;&#10;Mô tả được tạo tự động"/>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pPr>
        <w:jc w:val="center"/>
      </w:pPr>
      <w:r>
        <w:t>Giao diện chat 1-1</w:t>
      </w:r>
    </w:p>
    <w:p>
      <w:r>
        <w:t>[1]:  Tên đối tượng trò chuyện</w:t>
      </w:r>
    </w:p>
    <w:p>
      <w:r>
        <w:t>[2]: nút gọi thoại</w:t>
      </w:r>
    </w:p>
    <w:p>
      <w:r>
        <w:t>[3]: nút gọi video</w:t>
      </w:r>
    </w:p>
    <w:p>
      <w:r>
        <w:t>[4]: ô nhập tin nhắn</w:t>
      </w:r>
    </w:p>
    <w:p>
      <w:r>
        <w:t>[5]: nội dung tin nhắn</w:t>
      </w:r>
    </w:p>
    <w:p>
      <w:r>
        <w:t>[6]: nút gửi hình ảnh</w:t>
      </w:r>
    </w:p>
    <w:p>
      <w:r>
        <w:t>[7]: nút gửi biểu cảm</w:t>
      </w:r>
    </w:p>
    <w:p>
      <w:r>
        <w:t>[8]: nút tùy chọn xem thông tin của đối tượng</w:t>
      </w:r>
    </w:p>
    <w:p>
      <w:r>
        <w:t>[9]: nút gửi file</w:t>
      </w:r>
    </w:p>
    <w:p/>
    <w:p/>
    <w:p>
      <w:pPr>
        <w:jc w:val="center"/>
        <w:rPr>
          <w:lang w:val="vi-VN"/>
        </w:rPr>
      </w:pPr>
      <w:r>
        <w:rPr>
          <w:lang w:val="vi-VN"/>
        </w:rPr>
        <w:drawing>
          <wp:inline distT="0" distB="0" distL="0" distR="0">
            <wp:extent cx="4707890" cy="5022850"/>
            <wp:effectExtent l="0" t="0" r="0" b="6350"/>
            <wp:docPr id="113133349" name="Hình ảnh 3" descr="Ảnh có chứa đồ điện tử, văn bản, ảnh chụp màn hình,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349" name="Hình ảnh 3" descr="Ảnh có chứa đồ điện tử, văn bản, ảnh chụp màn hình, Thiết bị điện&#10;&#10;Mô tả được tạo tự động"/>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712774" cy="5027966"/>
                    </a:xfrm>
                    <a:prstGeom prst="rect">
                      <a:avLst/>
                    </a:prstGeom>
                  </pic:spPr>
                </pic:pic>
              </a:graphicData>
            </a:graphic>
          </wp:inline>
        </w:drawing>
      </w:r>
    </w:p>
    <w:p>
      <w:pPr>
        <w:jc w:val="center"/>
      </w:pPr>
      <w:r>
        <w:t>Giao diện tạo nhóm chat</w:t>
      </w:r>
    </w:p>
    <w:p>
      <w:r>
        <w:t>[1]:  Ô nhập tên của nhóm chat</w:t>
      </w:r>
    </w:p>
    <w:p>
      <w:r>
        <w:t>[2]:  Nút tạo nhóm sau khi hoàn tất thông tin</w:t>
      </w:r>
    </w:p>
    <w:p>
      <w:r>
        <w:t>[3]:  Tìm kiếm bạn bè để them vào nhóm</w:t>
      </w:r>
    </w:p>
    <w:p>
      <w:r>
        <w:t>[4]:  Danh sách bạn bè có thể thêm vào nhóm</w:t>
      </w:r>
    </w:p>
    <w:p>
      <w:r>
        <w:t>[5]:  Ô tích để thêm bạn bè vào nhóm, không tích để ko thêm bạn bè vào nhóm</w:t>
      </w:r>
    </w:p>
    <w:p>
      <w:r>
        <w:br w:type="page"/>
      </w:r>
    </w:p>
    <w:p>
      <w:pPr>
        <w:jc w:val="center"/>
      </w:pPr>
      <w:r>
        <w:drawing>
          <wp:inline distT="0" distB="0" distL="0" distR="0">
            <wp:extent cx="3683000" cy="4640580"/>
            <wp:effectExtent l="0" t="0" r="0" b="7620"/>
            <wp:docPr id="6277008" name="Hình ảnh 4" descr="Ảnh có chứa đồ điện tử, văn bản, ảnh chụp màn hình,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008" name="Hình ảnh 4" descr="Ảnh có chứa đồ điện tử, văn bản, ảnh chụp màn hình, Thiết bị điện&#10;&#10;Mô tả được tạo tự động"/>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90573" cy="4649886"/>
                    </a:xfrm>
                    <a:prstGeom prst="rect">
                      <a:avLst/>
                    </a:prstGeom>
                  </pic:spPr>
                </pic:pic>
              </a:graphicData>
            </a:graphic>
          </wp:inline>
        </w:drawing>
      </w:r>
    </w:p>
    <w:p>
      <w:pPr>
        <w:jc w:val="center"/>
      </w:pPr>
      <w:r>
        <w:t>Giao diện chat nhóm</w:t>
      </w:r>
    </w:p>
    <w:p>
      <w:r>
        <w:t>[1]:  Tên nhóm chat + số thành viên</w:t>
      </w:r>
    </w:p>
    <w:p>
      <w:r>
        <w:t>[2]:  Tin nhắn đã gửi/nhận</w:t>
      </w:r>
    </w:p>
    <w:p>
      <w:r>
        <w:t>[3]:  Nút tìm kiếm tin nhắn văn bản</w:t>
      </w:r>
    </w:p>
    <w:p>
      <w:r>
        <w:t>[4]: Nút gọi video</w:t>
      </w:r>
    </w:p>
    <w:p>
      <w:r>
        <w:t>[5]:  Nút chuyển sang màn hình tùy chọn</w:t>
      </w:r>
    </w:p>
    <w:p>
      <w:r>
        <w:t>[6]: Nút gửi biểu cảm</w:t>
      </w:r>
    </w:p>
    <w:p>
      <w:r>
        <w:t>[7]: Ô nhập tin nhắn</w:t>
      </w:r>
    </w:p>
    <w:p>
      <w:r>
        <w:t>[8]:  Nút gửi file</w:t>
      </w:r>
    </w:p>
    <w:p>
      <w:r>
        <w:t>[9]:  Nút gửi hình ảnh</w:t>
      </w:r>
    </w:p>
    <w:p>
      <w:r>
        <w:br w:type="page"/>
      </w:r>
    </w:p>
    <w:p>
      <w:pPr>
        <w:jc w:val="center"/>
      </w:pPr>
      <w:r>
        <w:drawing>
          <wp:inline distT="0" distB="0" distL="0" distR="0">
            <wp:extent cx="4314825" cy="4450715"/>
            <wp:effectExtent l="0" t="0" r="0" b="6985"/>
            <wp:docPr id="1958304781"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04781" name="Hình ảnh 6" descr="Ảnh có chứa văn bản, ảnh chụp màn hình, phần mềm, Biểu tượng máy tính&#10;&#10;Mô tả được tạo tự động"/>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3680" cy="4459950"/>
                    </a:xfrm>
                    <a:prstGeom prst="rect">
                      <a:avLst/>
                    </a:prstGeom>
                  </pic:spPr>
                </pic:pic>
              </a:graphicData>
            </a:graphic>
          </wp:inline>
        </w:drawing>
      </w:r>
    </w:p>
    <w:p>
      <w:pPr>
        <w:jc w:val="center"/>
      </w:pPr>
      <w:r>
        <w:t>Giao diện tùy chọn nhóm</w:t>
      </w:r>
    </w:p>
    <w:p>
      <w:r>
        <w:t>[1]:  Nút tìm kiếm tin nhắn văn bản</w:t>
      </w:r>
    </w:p>
    <w:p>
      <w:r>
        <w:t>[2]:  Nút thêm thành viên</w:t>
      </w:r>
    </w:p>
    <w:p>
      <w:r>
        <w:t>[3]:  Nút đổi hình nền</w:t>
      </w:r>
    </w:p>
    <w:p>
      <w:r>
        <w:t>[4]: Nút tắt thông báo</w:t>
      </w:r>
    </w:p>
    <w:p>
      <w:r>
        <w:t>[5]:  Nút chuyển đến màn hình ảnh, video, file đã gửi</w:t>
      </w:r>
    </w:p>
    <w:p>
      <w:r>
        <w:t>[6]:  Nút tạo bình chọn</w:t>
      </w:r>
    </w:p>
    <w:p>
      <w:r>
        <w:t>[7]:  Xem danh sách thành viên nhóm</w:t>
      </w:r>
    </w:p>
    <w:p>
      <w:r>
        <w:t>[8]:  link mời bạn bè tham gia nhóm chat</w:t>
      </w:r>
    </w:p>
    <w:p>
      <w:r>
        <w:t>[9]:  Ô nhập mô tả nhóm</w:t>
      </w:r>
    </w:p>
    <w:p>
      <w:r>
        <w:t>[10]: Lên lịch nhóm</w:t>
      </w:r>
    </w:p>
    <w:p>
      <w:r>
        <w:t>[11]: Xóa lịch sử trò chuyện</w:t>
      </w:r>
    </w:p>
    <w:p>
      <w:r>
        <w:br w:type="page"/>
      </w:r>
    </w:p>
    <w:p>
      <w:pPr>
        <w:jc w:val="center"/>
      </w:pPr>
      <w:r>
        <w:drawing>
          <wp:inline distT="0" distB="0" distL="0" distR="0">
            <wp:extent cx="5943600" cy="3187065"/>
            <wp:effectExtent l="0" t="0" r="0" b="0"/>
            <wp:docPr id="2130911099" name="Hình ảnh 8"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1099" name="Hình ảnh 8" descr="Ảnh có chứa văn bản, phần mềm, Biểu tượng máy tính, Phần mềm đa phương tiện&#10;&#10;Mô tả được tạo tự động"/>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pPr>
        <w:jc w:val="center"/>
      </w:pPr>
      <w:r>
        <w:t>Giao diện danh bạ</w:t>
      </w:r>
    </w:p>
    <w:p>
      <w:r>
        <w:t>[1]:  Nút tìm kiếm bạn bè hoặc nhóm</w:t>
      </w:r>
    </w:p>
    <w:p>
      <w:r>
        <w:t>[2]:  Nút chọn danh sách tất cả bạn bè</w:t>
      </w:r>
    </w:p>
    <w:p>
      <w:r>
        <w:t>[3]:  Nút chọn danh sách bạn bè mới truy cập</w:t>
      </w:r>
    </w:p>
    <w:p>
      <w:r>
        <w:t>[4]: Nút chọn giao diện danh sách bạn bè</w:t>
      </w:r>
    </w:p>
    <w:p>
      <w:r>
        <w:t>[5]:  Nút chọn giao diện danh sách nhóm</w:t>
      </w:r>
    </w:p>
    <w:p>
      <w:r>
        <w:t>[6]:  Nút xem lời mời kết bạn</w:t>
      </w:r>
    </w:p>
    <w:p>
      <w:r>
        <w:t xml:space="preserve">[7]:  Xem danh bạ từ máy </w:t>
      </w:r>
    </w:p>
    <w:p>
      <w:r>
        <w:t>[8]:  Xem lịch sinh nhật của bạn bè</w:t>
      </w:r>
    </w:p>
    <w:p>
      <w:r>
        <w:br w:type="page"/>
      </w:r>
    </w:p>
    <w:p>
      <w:pPr>
        <w:jc w:val="center"/>
      </w:pPr>
      <w:r>
        <w:drawing>
          <wp:inline distT="0" distB="0" distL="0" distR="0">
            <wp:extent cx="5943600" cy="2843530"/>
            <wp:effectExtent l="0" t="0" r="0" b="0"/>
            <wp:docPr id="1765944281"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4281" name="Hình ảnh 9" descr="Ảnh có chứa văn bản, ảnh chụp màn hình, phần mềm, Biểu tượng máy tính&#10;&#10;Mô tả được tạo tự động"/>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pPr>
        <w:jc w:val="center"/>
      </w:pPr>
      <w:r>
        <w:t>Giao diện trang cá nhân</w:t>
      </w:r>
    </w:p>
    <w:p>
      <w:r>
        <w:t>[1]:  mở trang cá nhân</w:t>
      </w:r>
    </w:p>
    <w:p>
      <w:r>
        <w:t>[2]:  mở cloud của tôi</w:t>
      </w:r>
    </w:p>
    <w:p>
      <w:r>
        <w:t>[3]:  xem dung lượng và dữ liệu</w:t>
      </w:r>
    </w:p>
    <w:p>
      <w:r>
        <w:t>[4]: thông tin tài khoản và bảo mật</w:t>
      </w:r>
    </w:p>
    <w:p>
      <w:r>
        <w:t>[5]:  quyền riêng tư</w:t>
      </w:r>
    </w:p>
    <w:p>
      <w:r>
        <w:t>[6]:  Nút 3 chấm mở chi tiết trang cá nhân</w:t>
      </w:r>
      <w:bookmarkEnd w:id="215"/>
    </w:p>
    <w:p/>
    <w:p/>
    <w:p>
      <w:pPr>
        <w:pStyle w:val="14"/>
      </w:pPr>
    </w:p>
    <w:p/>
    <w:p>
      <w:pPr>
        <w:ind w:left="576" w:firstLine="0"/>
        <w:jc w:val="left"/>
        <w:rPr>
          <w:lang w:val="vi-VN"/>
        </w:rPr>
      </w:pPr>
      <w:bookmarkStart w:id="217" w:name="_Toc169424253"/>
      <w:r>
        <w:rPr>
          <w:lang w:val="vi-VN"/>
        </w:rPr>
        <w:t xml:space="preserve">Giao diện thiết kế trên Figma: </w:t>
      </w:r>
    </w:p>
    <w:p>
      <w:pPr>
        <w:jc w:val="left"/>
        <w:rPr>
          <w:lang w:val="vi-VN"/>
        </w:rPr>
      </w:pPr>
      <w:r>
        <w:rPr>
          <w:lang w:val="vi-VN"/>
        </w:rPr>
        <w:t>Website</w:t>
      </w:r>
    </w:p>
    <w:p>
      <w:pPr>
        <w:ind w:left="576" w:firstLine="0"/>
        <w:jc w:val="left"/>
        <w:rPr>
          <w:lang w:val="vi-VN"/>
        </w:rPr>
      </w:pPr>
      <w:r>
        <w:fldChar w:fldCharType="begin"/>
      </w:r>
      <w:r>
        <w:instrText xml:space="preserve"> HYPERLINK "https://www.figma.com/file/BPMmjTy7KOSs0Lo4LIapNV/Website-Zalo?type=design&amp;mode=design&amp;t=iuVuHMXz164SUiSt-0" </w:instrText>
      </w:r>
      <w:r>
        <w:fldChar w:fldCharType="separate"/>
      </w:r>
      <w:r>
        <w:rPr>
          <w:rStyle w:val="17"/>
          <w:lang w:val="vi-VN"/>
        </w:rPr>
        <w:t>https://www.figma.com/file/BPMmjTy7KOSs0Lo4LIapNV/Website-Zalo?type=design&amp;mode=design&amp;t=iuVuHMXz164SUiSt-0</w:t>
      </w:r>
      <w:r>
        <w:rPr>
          <w:rStyle w:val="17"/>
          <w:lang w:val="vi-VN"/>
        </w:rPr>
        <w:fldChar w:fldCharType="end"/>
      </w:r>
    </w:p>
    <w:p>
      <w:pPr>
        <w:ind w:left="576" w:firstLine="0"/>
        <w:jc w:val="left"/>
        <w:rPr>
          <w:lang w:val="vi-VN"/>
        </w:rPr>
      </w:pPr>
      <w:r>
        <w:rPr>
          <w:lang w:val="vi-VN"/>
        </w:rPr>
        <w:t>Mobile</w:t>
      </w:r>
    </w:p>
    <w:p>
      <w:pPr>
        <w:ind w:left="576" w:firstLine="0"/>
        <w:jc w:val="left"/>
        <w:rPr>
          <w:lang w:val="vi-VN"/>
        </w:rPr>
      </w:pPr>
      <w:r>
        <w:rPr>
          <w:lang w:val="vi-VN"/>
        </w:rPr>
        <w:t>https://www.figma.com/file/xylEcM8Z2ElDrojSw5Qp7t/Mobile-Zalo?type=design&amp;node-id=0-1&amp;mode=design&amp;t=tcyGhn5Xd4pgAEXZ-0</w:t>
      </w:r>
    </w:p>
    <w:p>
      <w:pPr>
        <w:jc w:val="left"/>
        <w:rPr>
          <w:lang w:val="vi-VN"/>
        </w:rPr>
      </w:pPr>
      <w:r>
        <w:rPr>
          <w:lang w:val="vi-VN"/>
        </w:rPr>
        <w:t xml:space="preserve">Hiện tại nhóm em mới bắt đầu code giao diện nên chưa có ảnh giao diện đã </w:t>
      </w:r>
    </w:p>
    <w:p>
      <w:pPr>
        <w:jc w:val="left"/>
        <w:rPr>
          <w:lang w:val="vi-VN"/>
        </w:rPr>
      </w:pPr>
      <w:r>
        <w:rPr>
          <w:lang w:val="vi-VN"/>
        </w:rPr>
        <w:t>hoàn thành</w:t>
      </w:r>
    </w:p>
    <w:p>
      <w:pPr>
        <w:pStyle w:val="3"/>
      </w:pPr>
      <w:bookmarkStart w:id="218" w:name="_Toc163610135"/>
      <w:bookmarkStart w:id="219" w:name="_Toc30314"/>
      <w:bookmarkStart w:id="220" w:name="_Toc11146"/>
      <w:r>
        <w:t>Kế hoạch và hiện thực kiểm thử hệ thống</w:t>
      </w:r>
      <w:bookmarkEnd w:id="218"/>
      <w:bookmarkEnd w:id="219"/>
      <w:bookmarkEnd w:id="220"/>
    </w:p>
    <w:p>
      <w:pPr>
        <w:pStyle w:val="4"/>
      </w:pPr>
      <w:bookmarkStart w:id="221" w:name="_Toc163610136"/>
      <w:bookmarkStart w:id="222" w:name="_Toc17301"/>
      <w:bookmarkStart w:id="223" w:name="_Toc20690"/>
      <w:r>
        <w:t>Kế hoạch kiểm thử</w:t>
      </w:r>
      <w:bookmarkEnd w:id="221"/>
      <w:bookmarkEnd w:id="222"/>
      <w:bookmarkEnd w:id="223"/>
    </w:p>
    <w:p/>
    <w:p>
      <w:pPr>
        <w:pStyle w:val="4"/>
      </w:pPr>
      <w:bookmarkStart w:id="224" w:name="_Toc163610137"/>
      <w:bookmarkStart w:id="225" w:name="_Toc16799"/>
      <w:bookmarkStart w:id="226" w:name="_Toc386"/>
      <w:r>
        <w:t>Kiểm thử hệ thống</w:t>
      </w:r>
      <w:bookmarkEnd w:id="224"/>
      <w:bookmarkEnd w:id="225"/>
      <w:bookmarkEnd w:id="226"/>
      <w:r>
        <w:t xml:space="preserve"> </w:t>
      </w:r>
    </w:p>
    <w:p>
      <w:pPr>
        <w:ind w:left="576" w:firstLine="0"/>
        <w:jc w:val="left"/>
        <w:rPr>
          <w:rFonts w:cs="Arial"/>
          <w:b/>
          <w:bCs/>
          <w:kern w:val="32"/>
          <w:sz w:val="32"/>
          <w:szCs w:val="32"/>
        </w:rPr>
      </w:pPr>
      <w:r>
        <w:br w:type="page"/>
      </w:r>
    </w:p>
    <w:p>
      <w:pPr>
        <w:pStyle w:val="2"/>
        <w:spacing w:before="0" w:after="0" w:line="360" w:lineRule="auto"/>
        <w:ind w:left="0"/>
      </w:pPr>
      <w:bookmarkStart w:id="227" w:name="_Toc163610138"/>
      <w:bookmarkStart w:id="228" w:name="_Toc14799"/>
      <w:bookmarkStart w:id="229" w:name="_Toc15110"/>
      <w:r>
        <w:t>: KẾT LUẬN</w:t>
      </w:r>
      <w:bookmarkEnd w:id="217"/>
      <w:bookmarkEnd w:id="227"/>
      <w:bookmarkEnd w:id="228"/>
      <w:bookmarkEnd w:id="229"/>
    </w:p>
    <w:p>
      <w:pPr>
        <w:pStyle w:val="3"/>
      </w:pPr>
      <w:bookmarkStart w:id="230" w:name="_Toc163610139"/>
      <w:bookmarkStart w:id="231" w:name="_Toc20873"/>
      <w:bookmarkStart w:id="232" w:name="_Toc25647"/>
      <w:r>
        <w:t>Kết quả đạt được</w:t>
      </w:r>
      <w:bookmarkEnd w:id="230"/>
      <w:bookmarkEnd w:id="231"/>
      <w:bookmarkEnd w:id="232"/>
    </w:p>
    <w:p>
      <w:pPr>
        <w:ind w:firstLine="0"/>
        <w:rPr>
          <w:ins w:id="1270" w:author="Huy Nguyễn Hữu" w:date="2024-05-19T17:11:24Z"/>
        </w:rPr>
      </w:pPr>
      <w:ins w:id="1271" w:author="Huy Nguyễn Hữu" w:date="2024-05-19T17:11:24Z">
        <w:r>
          <w:rPr/>
          <w:t>Nhóm đã hoàn thành các chức năng đã đặt ra như:</w:t>
        </w:r>
      </w:ins>
    </w:p>
    <w:p>
      <w:pPr>
        <w:ind w:firstLine="0"/>
        <w:jc w:val="left"/>
        <w:rPr>
          <w:ins w:id="1272" w:author="Huy Nguyễn Hữu" w:date="2024-05-19T17:11:24Z"/>
        </w:rPr>
      </w:pPr>
      <w:ins w:id="1273" w:author="Huy Nguyễn Hữu" w:date="2024-05-19T17:11:24Z">
        <w:r>
          <w:rPr/>
          <w:sym w:font="Symbol" w:char="F0B7"/>
        </w:r>
      </w:ins>
      <w:ins w:id="1274" w:author="Huy Nguyễn Hữu" w:date="2024-05-19T17:11:24Z">
        <w:r>
          <w:rPr/>
          <w:t xml:space="preserve"> Đối với người dùng: </w:t>
        </w:r>
      </w:ins>
    </w:p>
    <w:p>
      <w:pPr>
        <w:ind w:firstLine="0"/>
        <w:jc w:val="left"/>
        <w:rPr>
          <w:ins w:id="1275" w:author="Huy Nguyễn Hữu" w:date="2024-05-19T17:11:24Z"/>
        </w:rPr>
      </w:pPr>
      <w:ins w:id="1276" w:author="Huy Nguyễn Hữu" w:date="2024-05-19T17:11:24Z">
        <w:r>
          <w:rPr/>
          <w:t>- Có thể thực hiện đăng ký, đăng nhập tài khoản, sửa đổi thông tin cá nhân và ảnh đại diện</w:t>
        </w:r>
      </w:ins>
    </w:p>
    <w:p>
      <w:pPr>
        <w:ind w:firstLine="0"/>
        <w:jc w:val="left"/>
        <w:rPr>
          <w:ins w:id="1277" w:author="Huy Nguyễn Hữu" w:date="2024-05-19T17:11:24Z"/>
        </w:rPr>
      </w:pPr>
      <w:ins w:id="1278" w:author="Huy Nguyễn Hữu" w:date="2024-05-19T17:11:24Z">
        <w:r>
          <w:rPr/>
          <w:t>- Thực hiện chat đơn, chat theo nhóm, có thể gửi kèm file, hình ảnh, video và sticker… xoá, thu hồi và ghim các tin nhắn quan trọng (tối đa là 3).</w:t>
        </w:r>
      </w:ins>
    </w:p>
    <w:p>
      <w:pPr>
        <w:ind w:firstLine="0"/>
        <w:jc w:val="left"/>
        <w:rPr>
          <w:ins w:id="1279" w:author="Huy Nguyễn Hữu" w:date="2024-05-19T17:11:24Z"/>
        </w:rPr>
      </w:pPr>
      <w:ins w:id="1280" w:author="Huy Nguyễn Hữu" w:date="2024-05-19T17:11:24Z">
        <w:r>
          <w:rPr/>
          <w:t>- có thể kết bạn, tạo và tham gia các group chat</w:t>
        </w:r>
      </w:ins>
    </w:p>
    <w:p>
      <w:pPr>
        <w:ind w:firstLine="0"/>
        <w:jc w:val="left"/>
        <w:rPr>
          <w:ins w:id="1281" w:author="Huy Nguyễn Hữu" w:date="2024-05-19T17:11:24Z"/>
        </w:rPr>
      </w:pPr>
      <w:ins w:id="1282" w:author="Huy Nguyễn Hữu" w:date="2024-05-19T17:11:24Z">
        <w:r>
          <w:rPr/>
          <w:sym w:font="Symbol" w:char="F0B7"/>
        </w:r>
      </w:ins>
      <w:ins w:id="1283" w:author="Huy Nguyễn Hữu" w:date="2024-05-19T17:11:24Z">
        <w:r>
          <w:rPr/>
          <w:t xml:space="preserve"> Đối với Admin: </w:t>
        </w:r>
      </w:ins>
    </w:p>
    <w:p>
      <w:pPr>
        <w:ind w:firstLine="0"/>
        <w:jc w:val="left"/>
        <w:rPr>
          <w:ins w:id="1284" w:author="Huy Nguyễn Hữu" w:date="2024-05-19T17:11:24Z"/>
        </w:rPr>
      </w:pPr>
      <w:ins w:id="1285" w:author="Huy Nguyễn Hữu" w:date="2024-05-19T17:11:24Z">
        <w:r>
          <w:rPr/>
          <w:t>- Có thể quản lý trạng thái hoạt động của người dùng.</w:t>
        </w:r>
      </w:ins>
    </w:p>
    <w:p>
      <w:pPr>
        <w:rPr>
          <w:del w:id="1286" w:author="Huy Nguyễn Hữu" w:date="2024-05-19T17:11:24Z"/>
        </w:rPr>
      </w:pPr>
    </w:p>
    <w:p>
      <w:pPr>
        <w:pStyle w:val="3"/>
      </w:pPr>
      <w:bookmarkStart w:id="233" w:name="_Toc163610140"/>
      <w:bookmarkStart w:id="234" w:name="_Toc17383"/>
      <w:bookmarkStart w:id="235" w:name="_Toc32322"/>
      <w:r>
        <w:t>Hạn chế của đồ án</w:t>
      </w:r>
      <w:bookmarkEnd w:id="233"/>
      <w:bookmarkEnd w:id="234"/>
      <w:bookmarkEnd w:id="235"/>
    </w:p>
    <w:p>
      <w:pPr>
        <w:ind w:firstLine="0"/>
        <w:rPr>
          <w:ins w:id="1287" w:author="Huy Nguyễn Hữu" w:date="2024-05-19T17:13:42Z"/>
        </w:rPr>
      </w:pPr>
      <w:ins w:id="1288" w:author="Huy Nguyễn Hữu" w:date="2024-05-19T17:13:45Z">
        <w:r>
          <w:rPr>
            <w:rFonts w:hint="default"/>
            <w:lang w:val="en-US"/>
          </w:rPr>
          <w:t>-</w:t>
        </w:r>
      </w:ins>
      <w:ins w:id="1289" w:author="Huy Nguyễn Hữu" w:date="2024-05-19T17:13:47Z">
        <w:r>
          <w:rPr>
            <w:rFonts w:hint="default"/>
            <w:lang w:val="en-US"/>
          </w:rPr>
          <w:t xml:space="preserve"> </w:t>
        </w:r>
      </w:ins>
      <w:ins w:id="1290" w:author="Huy Nguyễn Hữu" w:date="2024-05-19T17:13:42Z">
        <w:r>
          <w:rPr/>
          <w:t>Chưa làm được vấn đề call video</w:t>
        </w:r>
      </w:ins>
    </w:p>
    <w:p>
      <w:pPr>
        <w:ind w:firstLine="0"/>
        <w:rPr>
          <w:ins w:id="1291" w:author="Huy Nguyễn Hữu" w:date="2024-05-19T17:13:42Z"/>
        </w:rPr>
      </w:pPr>
      <w:ins w:id="1292" w:author="Huy Nguyễn Hữu" w:date="2024-05-19T17:13:42Z">
        <w:r>
          <w:rPr/>
          <w:t>-</w:t>
        </w:r>
      </w:ins>
      <w:ins w:id="1293" w:author="Huy Nguyễn Hữu" w:date="2024-05-19T17:14:04Z">
        <w:r>
          <w:rPr>
            <w:rFonts w:hint="default"/>
            <w:lang w:val="en-US"/>
          </w:rPr>
          <w:t xml:space="preserve"> </w:t>
        </w:r>
      </w:ins>
      <w:ins w:id="1294" w:author="Huy Nguyễn Hữu" w:date="2024-05-19T17:13:42Z">
        <w:r>
          <w:rPr/>
          <w:t xml:space="preserve">request </w:t>
        </w:r>
      </w:ins>
      <w:ins w:id="1295" w:author="Huy Nguyễn Hữu" w:date="2024-05-19T17:14:12Z">
        <w:r>
          <w:rPr>
            <w:rFonts w:hint="default"/>
            <w:lang w:val="en-US"/>
          </w:rPr>
          <w:t>ti</w:t>
        </w:r>
      </w:ins>
      <w:ins w:id="1296" w:author="Huy Nguyễn Hữu" w:date="2024-05-19T17:14:13Z">
        <w:r>
          <w:rPr>
            <w:rFonts w:hint="default"/>
            <w:lang w:val="en-US"/>
          </w:rPr>
          <w:t>n n</w:t>
        </w:r>
      </w:ins>
      <w:ins w:id="1297" w:author="Huy Nguyễn Hữu" w:date="2024-05-19T17:14:16Z">
        <w:r>
          <w:rPr>
            <w:rFonts w:hint="default"/>
            <w:lang w:val="en-US"/>
          </w:rPr>
          <w:t>h</w:t>
        </w:r>
      </w:ins>
      <w:ins w:id="1298" w:author="Huy Nguyễn Hữu" w:date="2024-05-19T17:14:17Z">
        <w:r>
          <w:rPr>
            <w:rFonts w:hint="default"/>
            <w:lang w:val="en-US"/>
          </w:rPr>
          <w:t>ắn</w:t>
        </w:r>
      </w:ins>
      <w:ins w:id="1299" w:author="Huy Nguyễn Hữu" w:date="2024-05-19T17:14:25Z">
        <w:r>
          <w:rPr>
            <w:rFonts w:hint="default"/>
            <w:lang w:val="en-US"/>
          </w:rPr>
          <w:t xml:space="preserve">, </w:t>
        </w:r>
      </w:ins>
      <w:ins w:id="1300" w:author="Huy Nguyễn Hữu" w:date="2024-05-19T17:14:26Z">
        <w:r>
          <w:rPr>
            <w:rFonts w:hint="default"/>
            <w:lang w:val="en-US"/>
          </w:rPr>
          <w:t>hình</w:t>
        </w:r>
      </w:ins>
      <w:ins w:id="1301" w:author="Huy Nguyễn Hữu" w:date="2024-05-19T17:14:27Z">
        <w:r>
          <w:rPr>
            <w:rFonts w:hint="default"/>
            <w:lang w:val="en-US"/>
          </w:rPr>
          <w:t xml:space="preserve"> </w:t>
        </w:r>
      </w:ins>
      <w:ins w:id="1302" w:author="Huy Nguyễn Hữu" w:date="2024-05-19T17:14:28Z">
        <w:r>
          <w:rPr>
            <w:rFonts w:hint="default"/>
            <w:lang w:val="en-US"/>
          </w:rPr>
          <w:t>ảnh</w:t>
        </w:r>
      </w:ins>
      <w:ins w:id="1303" w:author="Huy Nguyễn Hữu" w:date="2024-05-19T17:14:29Z">
        <w:r>
          <w:rPr>
            <w:rFonts w:hint="default"/>
            <w:lang w:val="en-US"/>
          </w:rPr>
          <w:t>, vi</w:t>
        </w:r>
      </w:ins>
      <w:ins w:id="1304" w:author="Huy Nguyễn Hữu" w:date="2024-05-19T17:14:30Z">
        <w:r>
          <w:rPr>
            <w:rFonts w:hint="default"/>
            <w:lang w:val="en-US"/>
          </w:rPr>
          <w:t>deo</w:t>
        </w:r>
      </w:ins>
      <w:ins w:id="1305" w:author="Huy Nguyễn Hữu" w:date="2024-05-19T17:14:31Z">
        <w:r>
          <w:rPr>
            <w:rFonts w:hint="default"/>
            <w:lang w:val="en-US"/>
          </w:rPr>
          <w:t xml:space="preserve"> </w:t>
        </w:r>
      </w:ins>
      <w:ins w:id="1306" w:author="Huy Nguyễn Hữu" w:date="2024-05-19T17:13:42Z">
        <w:r>
          <w:rPr/>
          <w:t>chậm hơn so với thời gian thực</w:t>
        </w:r>
      </w:ins>
    </w:p>
    <w:p>
      <w:pPr>
        <w:pStyle w:val="3"/>
        <w:numPr>
          <w:ilvl w:val="0"/>
          <w:numId w:val="0"/>
        </w:numPr>
        <w:ind w:left="576"/>
      </w:pPr>
    </w:p>
    <w:p>
      <w:pPr>
        <w:pStyle w:val="3"/>
      </w:pPr>
      <w:bookmarkStart w:id="236" w:name="_Toc163610141"/>
      <w:bookmarkStart w:id="237" w:name="_Toc20697"/>
      <w:bookmarkStart w:id="238" w:name="_Toc27472"/>
      <w:r>
        <w:t>Hướng phát triển</w:t>
      </w:r>
      <w:bookmarkEnd w:id="236"/>
      <w:bookmarkEnd w:id="237"/>
      <w:bookmarkEnd w:id="238"/>
    </w:p>
    <w:p>
      <w:pPr>
        <w:ind w:firstLine="540"/>
        <w:rPr>
          <w:del w:id="1307" w:author="Huy Nguyễn Hữu" w:date="2024-05-19T17:12:38Z"/>
        </w:rPr>
      </w:pPr>
      <w:bookmarkStart w:id="239" w:name="_Toc169424254"/>
    </w:p>
    <w:p>
      <w:pPr>
        <w:ind w:firstLine="0"/>
        <w:rPr>
          <w:ins w:id="1309" w:author="Huy Nguyễn Hữu" w:date="2024-05-19T17:12:31Z"/>
          <w:rFonts w:hint="default"/>
          <w:lang w:val="en-US"/>
        </w:rPr>
        <w:pPrChange w:id="1308" w:author="Huy Nguyễn Hữu" w:date="2024-05-19T17:12:35Z">
          <w:pPr/>
        </w:pPrChange>
      </w:pPr>
      <w:del w:id="1310" w:author="Huy Nguyễn Hữu" w:date="2024-05-19T17:12:35Z">
        <w:r>
          <w:rPr/>
          <w:br w:type="page"/>
        </w:r>
      </w:del>
      <w:ins w:id="1311" w:author="Huy Nguyễn Hữu" w:date="2024-05-19T17:12:31Z">
        <w:r>
          <w:rPr/>
          <w:t>Tiếp tục hoàn thành project, fix các lỗi và thêm vào 1 số chức năng như call video, đăng bài viế</w:t>
        </w:r>
      </w:ins>
      <w:ins w:id="1312" w:author="Huy Nguyễn Hữu" w:date="2024-05-19T17:13:05Z">
        <w:r>
          <w:rPr>
            <w:rFonts w:hint="default"/>
            <w:lang w:val="en-US"/>
          </w:rPr>
          <w:t>t</w:t>
        </w:r>
      </w:ins>
      <w:ins w:id="1313" w:author="Huy Nguyễn Hữu" w:date="2024-05-19T17:13:06Z">
        <w:r>
          <w:rPr>
            <w:rFonts w:hint="default"/>
            <w:lang w:val="en-US"/>
          </w:rPr>
          <w:t>,…</w:t>
        </w:r>
      </w:ins>
    </w:p>
    <w:p>
      <w:pPr>
        <w:ind w:firstLine="540"/>
        <w:rPr>
          <w:ins w:id="1314" w:author="Huy Nguyễn Hữu" w:date="2024-05-19T17:12:39Z"/>
          <w:rFonts w:cs="Arial"/>
          <w:b/>
          <w:bCs/>
          <w:kern w:val="32"/>
          <w:sz w:val="32"/>
          <w:szCs w:val="32"/>
        </w:rPr>
      </w:pPr>
    </w:p>
    <w:p>
      <w:pPr>
        <w:ind w:firstLine="540"/>
        <w:rPr>
          <w:ins w:id="1315" w:author="Huy Nguyễn Hữu" w:date="2024-05-19T17:12:40Z"/>
          <w:rFonts w:cs="Arial"/>
          <w:b/>
          <w:bCs/>
          <w:kern w:val="32"/>
          <w:sz w:val="32"/>
          <w:szCs w:val="32"/>
        </w:rPr>
      </w:pPr>
    </w:p>
    <w:p>
      <w:pPr>
        <w:ind w:firstLine="540"/>
        <w:rPr>
          <w:ins w:id="1316" w:author="Huy Nguyễn Hữu" w:date="2024-05-19T17:12:40Z"/>
          <w:rFonts w:cs="Arial"/>
          <w:b/>
          <w:bCs/>
          <w:kern w:val="32"/>
          <w:sz w:val="32"/>
          <w:szCs w:val="32"/>
        </w:rPr>
      </w:pPr>
    </w:p>
    <w:p>
      <w:pPr>
        <w:ind w:firstLine="540"/>
        <w:rPr>
          <w:ins w:id="1317" w:author="Huy Nguyễn Hữu" w:date="2024-05-19T17:12:40Z"/>
          <w:rFonts w:cs="Arial"/>
          <w:b/>
          <w:bCs/>
          <w:kern w:val="32"/>
          <w:sz w:val="32"/>
          <w:szCs w:val="32"/>
        </w:rPr>
      </w:pPr>
    </w:p>
    <w:p>
      <w:pPr>
        <w:ind w:firstLine="540"/>
        <w:rPr>
          <w:ins w:id="1318" w:author="Huy Nguyễn Hữu" w:date="2024-05-19T17:12:40Z"/>
          <w:rFonts w:cs="Arial"/>
          <w:b/>
          <w:bCs/>
          <w:kern w:val="32"/>
          <w:sz w:val="32"/>
          <w:szCs w:val="32"/>
        </w:rPr>
      </w:pPr>
    </w:p>
    <w:p>
      <w:pPr>
        <w:ind w:firstLine="540"/>
        <w:rPr>
          <w:ins w:id="1319" w:author="Huy Nguyễn Hữu" w:date="2024-05-19T17:12:40Z"/>
          <w:rFonts w:cs="Arial"/>
          <w:b/>
          <w:bCs/>
          <w:kern w:val="32"/>
          <w:sz w:val="32"/>
          <w:szCs w:val="32"/>
        </w:rPr>
      </w:pPr>
    </w:p>
    <w:p>
      <w:pPr>
        <w:ind w:firstLine="540"/>
        <w:rPr>
          <w:ins w:id="1320" w:author="Huy Nguyễn Hữu" w:date="2024-05-19T17:12:40Z"/>
          <w:rFonts w:cs="Arial"/>
          <w:b/>
          <w:bCs/>
          <w:kern w:val="32"/>
          <w:sz w:val="32"/>
          <w:szCs w:val="32"/>
        </w:rPr>
      </w:pPr>
    </w:p>
    <w:p>
      <w:pPr>
        <w:ind w:firstLine="540"/>
        <w:rPr>
          <w:ins w:id="1321" w:author="Huy Nguyễn Hữu" w:date="2024-05-19T17:12:40Z"/>
          <w:rFonts w:cs="Arial"/>
          <w:b/>
          <w:bCs/>
          <w:kern w:val="32"/>
          <w:sz w:val="32"/>
          <w:szCs w:val="32"/>
        </w:rPr>
      </w:pPr>
    </w:p>
    <w:p>
      <w:pPr>
        <w:ind w:firstLine="540"/>
        <w:rPr>
          <w:ins w:id="1322" w:author="Huy Nguyễn Hữu" w:date="2024-05-19T17:12:40Z"/>
          <w:rFonts w:cs="Arial"/>
          <w:b/>
          <w:bCs/>
          <w:kern w:val="32"/>
          <w:sz w:val="32"/>
          <w:szCs w:val="32"/>
        </w:rPr>
      </w:pPr>
    </w:p>
    <w:p>
      <w:pPr>
        <w:ind w:firstLine="540"/>
        <w:rPr>
          <w:ins w:id="1323" w:author="Huy Nguyễn Hữu" w:date="2024-05-19T17:12:40Z"/>
          <w:rFonts w:cs="Arial"/>
          <w:b/>
          <w:bCs/>
          <w:kern w:val="32"/>
          <w:sz w:val="32"/>
          <w:szCs w:val="32"/>
        </w:rPr>
      </w:pPr>
    </w:p>
    <w:p>
      <w:pPr>
        <w:ind w:firstLine="0"/>
        <w:rPr>
          <w:rFonts w:cs="Arial"/>
          <w:b/>
          <w:bCs/>
          <w:kern w:val="32"/>
          <w:sz w:val="32"/>
          <w:szCs w:val="32"/>
        </w:rPr>
        <w:pPrChange w:id="1324" w:author="Huy Nguyễn Hữu" w:date="2024-05-19T17:12:41Z">
          <w:pPr>
            <w:ind w:firstLine="540"/>
          </w:pPr>
        </w:pPrChange>
      </w:pPr>
    </w:p>
    <w:p>
      <w:pPr>
        <w:pStyle w:val="2"/>
        <w:numPr>
          <w:ilvl w:val="0"/>
          <w:numId w:val="0"/>
        </w:numPr>
        <w:spacing w:before="0" w:after="0" w:line="360" w:lineRule="auto"/>
      </w:pPr>
      <w:bookmarkStart w:id="240" w:name="_Toc163610142"/>
      <w:bookmarkStart w:id="241" w:name="_Toc3027"/>
      <w:bookmarkStart w:id="242" w:name="_Toc16007"/>
      <w:r>
        <w:t>TÀI LIỆU THAM KHẢO</w:t>
      </w:r>
      <w:bookmarkEnd w:id="239"/>
      <w:bookmarkEnd w:id="240"/>
      <w:bookmarkEnd w:id="241"/>
      <w:bookmarkEnd w:id="242"/>
    </w:p>
    <w:p>
      <w:pPr>
        <w:pStyle w:val="51"/>
        <w:spacing w:before="0" w:line="360" w:lineRule="auto"/>
      </w:pPr>
      <w:r>
        <w:t>Các tài liệu Tiếng Anh</w:t>
      </w:r>
    </w:p>
    <w:p>
      <w:pPr>
        <w:pStyle w:val="54"/>
        <w:spacing w:before="0"/>
        <w:rPr>
          <w:rStyle w:val="46"/>
          <w:lang w:val="en-US"/>
        </w:rPr>
      </w:pPr>
      <w:r>
        <w:rPr>
          <w:rStyle w:val="46"/>
          <w:szCs w:val="26"/>
        </w:rPr>
        <w:t xml:space="preserve">Kevin Faaborg &amp; Sandro Pasquali - Mastering Node.js Second Edition – December 2017 </w:t>
      </w:r>
    </w:p>
    <w:p>
      <w:pPr>
        <w:pStyle w:val="54"/>
        <w:spacing w:before="0"/>
        <w:rPr>
          <w:rStyle w:val="46"/>
          <w:lang w:val="en-US"/>
        </w:rPr>
      </w:pPr>
      <w:r>
        <w:rPr>
          <w:rStyle w:val="46"/>
          <w:szCs w:val="26"/>
        </w:rPr>
        <w:t xml:space="preserve">David Herron, Diogo Resende &amp; Valentin Bojinov - Node.js Complete Reference Guide – December 2018 </w:t>
      </w:r>
    </w:p>
    <w:p>
      <w:pPr>
        <w:pStyle w:val="54"/>
        <w:numPr>
          <w:ilvl w:val="0"/>
          <w:numId w:val="0"/>
        </w:numPr>
        <w:spacing w:before="0"/>
        <w:rPr>
          <w:rStyle w:val="46"/>
          <w:lang w:val="en-US"/>
        </w:rPr>
      </w:pPr>
    </w:p>
    <w:p>
      <w:pPr>
        <w:pStyle w:val="51"/>
        <w:spacing w:before="0" w:line="360" w:lineRule="auto"/>
      </w:pPr>
      <w:r>
        <w:t>Các tài liệu từ Internet</w:t>
      </w:r>
    </w:p>
    <w:p>
      <w:pPr>
        <w:pStyle w:val="54"/>
        <w:spacing w:before="0"/>
        <w:jc w:val="left"/>
        <w:rPr>
          <w:color w:val="FF0000"/>
        </w:rPr>
      </w:pPr>
      <w:r>
        <w:fldChar w:fldCharType="begin"/>
      </w:r>
      <w:r>
        <w:instrText xml:space="preserve"> HYPERLINK "https://nodejs.org/en/docs/" </w:instrText>
      </w:r>
      <w:r>
        <w:fldChar w:fldCharType="separate"/>
      </w:r>
      <w:r>
        <w:rPr>
          <w:rStyle w:val="17"/>
        </w:rPr>
        <w:t>https://nodejs.org/en/docs/</w:t>
      </w:r>
      <w:r>
        <w:rPr>
          <w:rStyle w:val="17"/>
        </w:rPr>
        <w:fldChar w:fldCharType="end"/>
      </w:r>
    </w:p>
    <w:p>
      <w:pPr>
        <w:pStyle w:val="54"/>
        <w:spacing w:before="0"/>
        <w:jc w:val="left"/>
      </w:pPr>
      <w:r>
        <w:fldChar w:fldCharType="begin"/>
      </w:r>
      <w:r>
        <w:instrText xml:space="preserve"> HYPERLINK "https://expressjs.com/en/guide/routing.html" </w:instrText>
      </w:r>
      <w:r>
        <w:fldChar w:fldCharType="separate"/>
      </w:r>
      <w:r>
        <w:rPr>
          <w:rStyle w:val="17"/>
        </w:rPr>
        <w:t>https://expressjs.com/en/guide/routing.html</w:t>
      </w:r>
      <w:r>
        <w:rPr>
          <w:rStyle w:val="17"/>
        </w:rPr>
        <w:fldChar w:fldCharType="end"/>
      </w:r>
    </w:p>
    <w:p>
      <w:pPr>
        <w:ind w:firstLine="0"/>
      </w:pPr>
    </w:p>
    <w:sectPr>
      <w:pgSz w:w="11907" w:h="16840"/>
      <w:pgMar w:top="1701" w:right="1134" w:bottom="1701"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swiss"/>
    <w:pitch w:val="default"/>
    <w:sig w:usb0="00000000" w:usb1="00000000" w:usb2="00000028" w:usb3="00000000" w:csb0="0000019F" w:csb1="00000000"/>
  </w:font>
  <w:font w:name="Noto Sans Symbols">
    <w:altName w:val="Calibr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79"/>
      <w:gridCol w:w="2961"/>
      <w:gridCol w:w="2962"/>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9" w:type="dxa"/>
          <w:shd w:val="clear" w:color="auto" w:fill="FAFAFA"/>
        </w:tcPr>
        <w:p>
          <w:pPr>
            <w:pStyle w:val="15"/>
            <w:tabs>
              <w:tab w:val="clear" w:pos="4320"/>
              <w:tab w:val="clear" w:pos="8640"/>
            </w:tabs>
            <w:spacing w:line="240" w:lineRule="auto"/>
            <w:ind w:right="360" w:firstLine="0"/>
            <w:rPr>
              <w:i/>
              <w:sz w:val="24"/>
            </w:rPr>
          </w:pPr>
          <w:r>
            <w:rPr>
              <w:i/>
              <w:sz w:val="24"/>
            </w:rPr>
            <w:t>Nhóm 12</w:t>
          </w:r>
        </w:p>
        <w:p>
          <w:pPr>
            <w:pStyle w:val="15"/>
            <w:tabs>
              <w:tab w:val="clear" w:pos="4320"/>
              <w:tab w:val="clear" w:pos="8640"/>
            </w:tabs>
            <w:spacing w:line="240" w:lineRule="auto"/>
            <w:ind w:right="360" w:firstLine="0"/>
            <w:rPr>
              <w:i/>
              <w:sz w:val="24"/>
            </w:rPr>
          </w:pPr>
        </w:p>
      </w:tc>
      <w:tc>
        <w:tcPr>
          <w:tcW w:w="2961" w:type="dxa"/>
          <w:shd w:val="clear" w:color="auto" w:fill="FAFAFA"/>
        </w:tcPr>
        <w:p>
          <w:pPr>
            <w:pStyle w:val="15"/>
            <w:tabs>
              <w:tab w:val="clear" w:pos="4320"/>
              <w:tab w:val="clear" w:pos="8640"/>
            </w:tabs>
            <w:spacing w:line="240" w:lineRule="auto"/>
            <w:ind w:firstLine="0"/>
            <w:jc w:val="center"/>
            <w:rPr>
              <w:sz w:val="24"/>
            </w:rPr>
          </w:pPr>
          <w:r>
            <w:rPr>
              <w:rStyle w:val="18"/>
              <w:sz w:val="24"/>
            </w:rPr>
            <w:fldChar w:fldCharType="begin"/>
          </w:r>
          <w:r>
            <w:rPr>
              <w:rStyle w:val="18"/>
              <w:sz w:val="24"/>
            </w:rPr>
            <w:instrText xml:space="preserve">PAGE  </w:instrText>
          </w:r>
          <w:r>
            <w:rPr>
              <w:rStyle w:val="18"/>
              <w:sz w:val="24"/>
            </w:rPr>
            <w:fldChar w:fldCharType="separate"/>
          </w:r>
          <w:r>
            <w:rPr>
              <w:rStyle w:val="18"/>
              <w:sz w:val="24"/>
            </w:rPr>
            <w:t>1</w:t>
          </w:r>
          <w:r>
            <w:rPr>
              <w:rStyle w:val="18"/>
              <w:sz w:val="24"/>
            </w:rPr>
            <w:fldChar w:fldCharType="end"/>
          </w:r>
        </w:p>
      </w:tc>
      <w:tc>
        <w:tcPr>
          <w:tcW w:w="2962" w:type="dxa"/>
          <w:shd w:val="clear" w:color="auto" w:fill="FAFAFA"/>
        </w:tcPr>
        <w:p>
          <w:pPr>
            <w:pStyle w:val="15"/>
            <w:tabs>
              <w:tab w:val="clear" w:pos="4320"/>
              <w:tab w:val="clear" w:pos="8640"/>
            </w:tabs>
            <w:spacing w:line="240" w:lineRule="auto"/>
            <w:ind w:right="-1" w:firstLine="0"/>
            <w:jc w:val="right"/>
            <w:rPr>
              <w:i/>
              <w:sz w:val="24"/>
            </w:rPr>
          </w:pPr>
          <w:r>
            <w:rPr>
              <w:i/>
              <w:sz w:val="24"/>
            </w:rPr>
            <w:t>Lớp DHKTPM16B</w:t>
          </w:r>
        </w:p>
        <w:p>
          <w:pPr>
            <w:pStyle w:val="15"/>
            <w:tabs>
              <w:tab w:val="clear" w:pos="4320"/>
              <w:tab w:val="clear" w:pos="8640"/>
            </w:tabs>
            <w:spacing w:line="240" w:lineRule="auto"/>
            <w:ind w:right="-1" w:firstLine="0"/>
            <w:jc w:val="center"/>
            <w:rPr>
              <w:i/>
              <w:sz w:val="24"/>
            </w:rPr>
          </w:pPr>
        </w:p>
      </w:tc>
    </w:tr>
  </w:tbl>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18"/>
      </w:rPr>
    </w:pPr>
    <w:r>
      <w:rPr>
        <w:rStyle w:val="18"/>
      </w:rPr>
      <w:fldChar w:fldCharType="begin"/>
    </w:r>
    <w:r>
      <w:rPr>
        <w:rStyle w:val="18"/>
      </w:rPr>
      <w:instrText xml:space="preserve">PAGE  </w:instrText>
    </w:r>
    <w:r>
      <w:rPr>
        <w:rStyle w:val="18"/>
      </w:rPr>
      <w:fldChar w:fldCharType="separate"/>
    </w:r>
    <w:r>
      <w:rPr>
        <w:rStyle w:val="18"/>
      </w:rPr>
      <w:t>1</w:t>
    </w:r>
    <w:r>
      <w:rPr>
        <w:rStyle w:val="18"/>
      </w:rPr>
      <w:fldChar w:fldCharType="end"/>
    </w:r>
  </w:p>
  <w:p>
    <w:pPr>
      <w:pStyle w:val="1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90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c>
        <w:tcPr>
          <w:tcW w:w="9004" w:type="dxa"/>
          <w:shd w:val="clear" w:color="auto" w:fill="FAFAFA"/>
        </w:tcPr>
        <w:p>
          <w:pPr>
            <w:pStyle w:val="16"/>
            <w:spacing w:line="240" w:lineRule="auto"/>
            <w:ind w:firstLine="0"/>
            <w:rPr>
              <w:i/>
              <w:sz w:val="24"/>
            </w:rPr>
          </w:pPr>
          <w:r>
            <w:rPr>
              <w:i/>
              <w:sz w:val="24"/>
            </w:rPr>
            <w:t xml:space="preserve">Báo cáo đồ án – Môn Công nghệ mới </w:t>
          </w:r>
        </w:p>
      </w:tc>
    </w:tr>
  </w:tbl>
  <w:p>
    <w:pPr>
      <w:pStyle w:val="16"/>
      <w:spacing w:line="240" w:lineRule="auto"/>
      <w:rPr>
        <w:i/>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2F105"/>
    <w:multiLevelType w:val="singleLevel"/>
    <w:tmpl w:val="8392F105"/>
    <w:lvl w:ilvl="0" w:tentative="0">
      <w:start w:val="1"/>
      <w:numFmt w:val="bullet"/>
      <w:lvlText w:val="−"/>
      <w:lvlJc w:val="left"/>
      <w:pPr>
        <w:tabs>
          <w:tab w:val="left" w:pos="420"/>
        </w:tabs>
        <w:ind w:left="418" w:hanging="418"/>
      </w:pPr>
      <w:rPr>
        <w:rFonts w:hint="default" w:ascii="Calibri" w:hAnsi="Calibri" w:cs="Calibri"/>
      </w:rPr>
    </w:lvl>
  </w:abstractNum>
  <w:abstractNum w:abstractNumId="1">
    <w:nsid w:val="90253920"/>
    <w:multiLevelType w:val="singleLevel"/>
    <w:tmpl w:val="90253920"/>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2">
    <w:nsid w:val="C0AB4B79"/>
    <w:multiLevelType w:val="singleLevel"/>
    <w:tmpl w:val="C0AB4B79"/>
    <w:lvl w:ilvl="0" w:tentative="0">
      <w:start w:val="1"/>
      <w:numFmt w:val="decimal"/>
      <w:lvlText w:val="[%1]"/>
      <w:lvlJc w:val="left"/>
      <w:pPr>
        <w:tabs>
          <w:tab w:val="left" w:pos="312"/>
        </w:tabs>
      </w:pPr>
    </w:lvl>
  </w:abstractNum>
  <w:abstractNum w:abstractNumId="3">
    <w:nsid w:val="C135D6E2"/>
    <w:multiLevelType w:val="singleLevel"/>
    <w:tmpl w:val="C135D6E2"/>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4">
    <w:nsid w:val="CBC7B57A"/>
    <w:multiLevelType w:val="singleLevel"/>
    <w:tmpl w:val="CBC7B57A"/>
    <w:lvl w:ilvl="0" w:tentative="0">
      <w:start w:val="1"/>
      <w:numFmt w:val="decimal"/>
      <w:suff w:val="space"/>
      <w:lvlText w:val="%1."/>
      <w:lvlJc w:val="left"/>
    </w:lvl>
  </w:abstractNum>
  <w:abstractNum w:abstractNumId="5">
    <w:nsid w:val="D4521A15"/>
    <w:multiLevelType w:val="singleLevel"/>
    <w:tmpl w:val="D4521A15"/>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6">
    <w:nsid w:val="E5A227AB"/>
    <w:multiLevelType w:val="singleLevel"/>
    <w:tmpl w:val="E5A227AB"/>
    <w:lvl w:ilvl="0" w:tentative="0">
      <w:start w:val="1"/>
      <w:numFmt w:val="bullet"/>
      <w:lvlText w:val="＋"/>
      <w:lvlJc w:val="left"/>
      <w:pPr>
        <w:tabs>
          <w:tab w:val="left" w:pos="420"/>
        </w:tabs>
        <w:ind w:left="1198" w:hanging="418"/>
      </w:pPr>
      <w:rPr>
        <w:rFonts w:hint="default" w:ascii="SimSun" w:hAnsi="SimSun" w:eastAsia="SimSun" w:cs="SimSun"/>
      </w:rPr>
    </w:lvl>
  </w:abstractNum>
  <w:abstractNum w:abstractNumId="7">
    <w:nsid w:val="00000011"/>
    <w:multiLevelType w:val="multilevel"/>
    <w:tmpl w:val="00000011"/>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0270AAB"/>
    <w:multiLevelType w:val="multilevel"/>
    <w:tmpl w:val="00270AAB"/>
    <w:lvl w:ilvl="0" w:tentative="0">
      <w:start w:val="1"/>
      <w:numFmt w:val="lowerLetter"/>
      <w:lvlText w:val="%1."/>
      <w:lvlJc w:val="left"/>
      <w:pPr>
        <w:ind w:left="922" w:hanging="360"/>
      </w:pPr>
      <w:rPr>
        <w:rFonts w:hint="default"/>
      </w:rPr>
    </w:lvl>
    <w:lvl w:ilvl="1" w:tentative="0">
      <w:start w:val="1"/>
      <w:numFmt w:val="lowerLetter"/>
      <w:lvlText w:val="%2."/>
      <w:lvlJc w:val="left"/>
      <w:pPr>
        <w:ind w:left="1642" w:hanging="360"/>
      </w:pPr>
    </w:lvl>
    <w:lvl w:ilvl="2" w:tentative="0">
      <w:start w:val="1"/>
      <w:numFmt w:val="lowerRoman"/>
      <w:lvlText w:val="%3."/>
      <w:lvlJc w:val="right"/>
      <w:pPr>
        <w:ind w:left="2362" w:hanging="180"/>
      </w:pPr>
    </w:lvl>
    <w:lvl w:ilvl="3" w:tentative="0">
      <w:start w:val="1"/>
      <w:numFmt w:val="decimal"/>
      <w:lvlText w:val="%4."/>
      <w:lvlJc w:val="left"/>
      <w:pPr>
        <w:ind w:left="3082" w:hanging="360"/>
      </w:pPr>
    </w:lvl>
    <w:lvl w:ilvl="4" w:tentative="0">
      <w:start w:val="1"/>
      <w:numFmt w:val="lowerLetter"/>
      <w:lvlText w:val="%5."/>
      <w:lvlJc w:val="left"/>
      <w:pPr>
        <w:ind w:left="3802" w:hanging="360"/>
      </w:pPr>
    </w:lvl>
    <w:lvl w:ilvl="5" w:tentative="0">
      <w:start w:val="1"/>
      <w:numFmt w:val="lowerRoman"/>
      <w:lvlText w:val="%6."/>
      <w:lvlJc w:val="right"/>
      <w:pPr>
        <w:ind w:left="4522" w:hanging="180"/>
      </w:pPr>
    </w:lvl>
    <w:lvl w:ilvl="6" w:tentative="0">
      <w:start w:val="1"/>
      <w:numFmt w:val="decimal"/>
      <w:lvlText w:val="%7."/>
      <w:lvlJc w:val="left"/>
      <w:pPr>
        <w:ind w:left="5242" w:hanging="360"/>
      </w:pPr>
    </w:lvl>
    <w:lvl w:ilvl="7" w:tentative="0">
      <w:start w:val="1"/>
      <w:numFmt w:val="lowerLetter"/>
      <w:lvlText w:val="%8."/>
      <w:lvlJc w:val="left"/>
      <w:pPr>
        <w:ind w:left="5962" w:hanging="360"/>
      </w:pPr>
    </w:lvl>
    <w:lvl w:ilvl="8" w:tentative="0">
      <w:start w:val="1"/>
      <w:numFmt w:val="lowerRoman"/>
      <w:lvlText w:val="%9."/>
      <w:lvlJc w:val="right"/>
      <w:pPr>
        <w:ind w:left="6682" w:hanging="180"/>
      </w:pPr>
    </w:lvl>
  </w:abstractNum>
  <w:abstractNum w:abstractNumId="9">
    <w:nsid w:val="03F63042"/>
    <w:multiLevelType w:val="multilevel"/>
    <w:tmpl w:val="03F63042"/>
    <w:lvl w:ilvl="0" w:tentative="0">
      <w:start w:val="1"/>
      <w:numFmt w:val="decimal"/>
      <w:pStyle w:val="2"/>
      <w:suff w:val="nothing"/>
      <w:lvlText w:val="CHƯƠNG %1"/>
      <w:lvlJc w:val="left"/>
      <w:pPr>
        <w:ind w:left="2411" w:firstLine="0"/>
      </w:pPr>
      <w:rPr>
        <w:rFonts w:hint="default"/>
        <w:color w:val="auto"/>
      </w:r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720"/>
      </w:pPr>
      <w:rPr>
        <w:rFonts w:hint="default"/>
        <w:b/>
        <w:i/>
      </w:rPr>
    </w:lvl>
    <w:lvl w:ilvl="3" w:tentative="0">
      <w:start w:val="1"/>
      <w:numFmt w:val="decimal"/>
      <w:pStyle w:val="5"/>
      <w:suff w:val="space"/>
      <w:lvlText w:val="%1.%2.%3.%4"/>
      <w:lvlJc w:val="left"/>
      <w:pPr>
        <w:ind w:left="864" w:hanging="864"/>
      </w:pPr>
      <w:rPr>
        <w:rFonts w:hint="default"/>
      </w:rPr>
    </w:lvl>
    <w:lvl w:ilvl="4" w:tentative="0">
      <w:start w:val="1"/>
      <w:numFmt w:val="decimal"/>
      <w:pStyle w:val="6"/>
      <w:lvlText w:val="%1.%2.%3.%4.%5"/>
      <w:lvlJc w:val="left"/>
      <w:pPr>
        <w:tabs>
          <w:tab w:val="left" w:pos="1548"/>
        </w:tabs>
        <w:ind w:left="154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10">
    <w:nsid w:val="04E6137A"/>
    <w:multiLevelType w:val="multilevel"/>
    <w:tmpl w:val="04E6137A"/>
    <w:lvl w:ilvl="0" w:tentative="0">
      <w:start w:val="1"/>
      <w:numFmt w:val="decimal"/>
      <w:lvlText w:val="%1."/>
      <w:lvlJc w:val="left"/>
      <w:pPr>
        <w:ind w:left="350" w:hanging="360"/>
      </w:pPr>
      <w:rPr>
        <w:rFonts w:hint="default"/>
        <w:b w:val="0"/>
      </w:rPr>
    </w:lvl>
    <w:lvl w:ilvl="1" w:tentative="0">
      <w:start w:val="1"/>
      <w:numFmt w:val="lowerLetter"/>
      <w:lvlText w:val="%2."/>
      <w:lvlJc w:val="left"/>
      <w:pPr>
        <w:ind w:left="1070" w:hanging="360"/>
      </w:pPr>
    </w:lvl>
    <w:lvl w:ilvl="2" w:tentative="0">
      <w:start w:val="1"/>
      <w:numFmt w:val="lowerRoman"/>
      <w:lvlText w:val="%3."/>
      <w:lvlJc w:val="right"/>
      <w:pPr>
        <w:ind w:left="1790" w:hanging="180"/>
      </w:pPr>
    </w:lvl>
    <w:lvl w:ilvl="3" w:tentative="0">
      <w:start w:val="1"/>
      <w:numFmt w:val="decimal"/>
      <w:lvlText w:val="%4."/>
      <w:lvlJc w:val="left"/>
      <w:pPr>
        <w:ind w:left="2510" w:hanging="360"/>
      </w:pPr>
    </w:lvl>
    <w:lvl w:ilvl="4" w:tentative="0">
      <w:start w:val="1"/>
      <w:numFmt w:val="lowerLetter"/>
      <w:lvlText w:val="%5."/>
      <w:lvlJc w:val="left"/>
      <w:pPr>
        <w:ind w:left="3230" w:hanging="360"/>
      </w:pPr>
    </w:lvl>
    <w:lvl w:ilvl="5" w:tentative="0">
      <w:start w:val="1"/>
      <w:numFmt w:val="lowerRoman"/>
      <w:lvlText w:val="%6."/>
      <w:lvlJc w:val="right"/>
      <w:pPr>
        <w:ind w:left="3950" w:hanging="180"/>
      </w:pPr>
    </w:lvl>
    <w:lvl w:ilvl="6" w:tentative="0">
      <w:start w:val="1"/>
      <w:numFmt w:val="decimal"/>
      <w:lvlText w:val="%7."/>
      <w:lvlJc w:val="left"/>
      <w:pPr>
        <w:ind w:left="4670" w:hanging="360"/>
      </w:pPr>
    </w:lvl>
    <w:lvl w:ilvl="7" w:tentative="0">
      <w:start w:val="1"/>
      <w:numFmt w:val="lowerLetter"/>
      <w:lvlText w:val="%8."/>
      <w:lvlJc w:val="left"/>
      <w:pPr>
        <w:ind w:left="5390" w:hanging="360"/>
      </w:pPr>
    </w:lvl>
    <w:lvl w:ilvl="8" w:tentative="0">
      <w:start w:val="1"/>
      <w:numFmt w:val="lowerRoman"/>
      <w:lvlText w:val="%9."/>
      <w:lvlJc w:val="right"/>
      <w:pPr>
        <w:ind w:left="6110" w:hanging="180"/>
      </w:pPr>
    </w:lvl>
  </w:abstractNum>
  <w:abstractNum w:abstractNumId="11">
    <w:nsid w:val="098C6A0A"/>
    <w:multiLevelType w:val="multilevel"/>
    <w:tmpl w:val="098C6A0A"/>
    <w:lvl w:ilvl="0" w:tentative="0">
      <w:start w:val="1"/>
      <w:numFmt w:val="lowerLetter"/>
      <w:lvlText w:val="%1."/>
      <w:lvlJc w:val="left"/>
      <w:pPr>
        <w:ind w:left="922" w:hanging="360"/>
      </w:pPr>
      <w:rPr>
        <w:rFonts w:hint="default"/>
      </w:rPr>
    </w:lvl>
    <w:lvl w:ilvl="1" w:tentative="0">
      <w:start w:val="1"/>
      <w:numFmt w:val="lowerLetter"/>
      <w:lvlText w:val="%2."/>
      <w:lvlJc w:val="left"/>
      <w:pPr>
        <w:ind w:left="1642" w:hanging="360"/>
      </w:pPr>
    </w:lvl>
    <w:lvl w:ilvl="2" w:tentative="0">
      <w:start w:val="1"/>
      <w:numFmt w:val="lowerRoman"/>
      <w:lvlText w:val="%3."/>
      <w:lvlJc w:val="right"/>
      <w:pPr>
        <w:ind w:left="2362" w:hanging="180"/>
      </w:pPr>
    </w:lvl>
    <w:lvl w:ilvl="3" w:tentative="0">
      <w:start w:val="1"/>
      <w:numFmt w:val="decimal"/>
      <w:lvlText w:val="%4."/>
      <w:lvlJc w:val="left"/>
      <w:pPr>
        <w:ind w:left="3082" w:hanging="360"/>
      </w:pPr>
    </w:lvl>
    <w:lvl w:ilvl="4" w:tentative="0">
      <w:start w:val="1"/>
      <w:numFmt w:val="lowerLetter"/>
      <w:lvlText w:val="%5."/>
      <w:lvlJc w:val="left"/>
      <w:pPr>
        <w:ind w:left="3802" w:hanging="360"/>
      </w:pPr>
    </w:lvl>
    <w:lvl w:ilvl="5" w:tentative="0">
      <w:start w:val="1"/>
      <w:numFmt w:val="lowerRoman"/>
      <w:lvlText w:val="%6."/>
      <w:lvlJc w:val="right"/>
      <w:pPr>
        <w:ind w:left="4522" w:hanging="180"/>
      </w:pPr>
    </w:lvl>
    <w:lvl w:ilvl="6" w:tentative="0">
      <w:start w:val="1"/>
      <w:numFmt w:val="decimal"/>
      <w:lvlText w:val="%7."/>
      <w:lvlJc w:val="left"/>
      <w:pPr>
        <w:ind w:left="5242" w:hanging="360"/>
      </w:pPr>
    </w:lvl>
    <w:lvl w:ilvl="7" w:tentative="0">
      <w:start w:val="1"/>
      <w:numFmt w:val="lowerLetter"/>
      <w:lvlText w:val="%8."/>
      <w:lvlJc w:val="left"/>
      <w:pPr>
        <w:ind w:left="5962" w:hanging="360"/>
      </w:pPr>
    </w:lvl>
    <w:lvl w:ilvl="8" w:tentative="0">
      <w:start w:val="1"/>
      <w:numFmt w:val="lowerRoman"/>
      <w:lvlText w:val="%9."/>
      <w:lvlJc w:val="right"/>
      <w:pPr>
        <w:ind w:left="6682" w:hanging="180"/>
      </w:pPr>
    </w:lvl>
  </w:abstractNum>
  <w:abstractNum w:abstractNumId="12">
    <w:nsid w:val="0E120D07"/>
    <w:multiLevelType w:val="multilevel"/>
    <w:tmpl w:val="0E120D0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0F0D1D5E"/>
    <w:multiLevelType w:val="multilevel"/>
    <w:tmpl w:val="0F0D1D5E"/>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4">
    <w:nsid w:val="0FA61482"/>
    <w:multiLevelType w:val="multilevel"/>
    <w:tmpl w:val="0FA6148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20F75F6"/>
    <w:multiLevelType w:val="multilevel"/>
    <w:tmpl w:val="120F75F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31A8F3F"/>
    <w:multiLevelType w:val="singleLevel"/>
    <w:tmpl w:val="131A8F3F"/>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17">
    <w:nsid w:val="146E634C"/>
    <w:multiLevelType w:val="multilevel"/>
    <w:tmpl w:val="146E634C"/>
    <w:lvl w:ilvl="0" w:tentative="0">
      <w:start w:val="1"/>
      <w:numFmt w:val="decimal"/>
      <w:lvlText w:val="%1."/>
      <w:lvlJc w:val="left"/>
      <w:pPr>
        <w:ind w:left="360" w:hanging="36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18">
    <w:nsid w:val="15F8012B"/>
    <w:multiLevelType w:val="multilevel"/>
    <w:tmpl w:val="15F801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6EA56BB"/>
    <w:multiLevelType w:val="multilevel"/>
    <w:tmpl w:val="16EA56BB"/>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0">
    <w:nsid w:val="196030F6"/>
    <w:multiLevelType w:val="multilevel"/>
    <w:tmpl w:val="196030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1A0A25C7"/>
    <w:multiLevelType w:val="multilevel"/>
    <w:tmpl w:val="1A0A25C7"/>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720" w:hanging="720"/>
      </w:pPr>
    </w:lvl>
    <w:lvl w:ilvl="3" w:tentative="0">
      <w:start w:val="1"/>
      <w:numFmt w:val="decimal"/>
      <w:isLgl/>
      <w:lvlText w:val="%1.%2.%3.%4."/>
      <w:lvlJc w:val="left"/>
      <w:pPr>
        <w:ind w:left="1080" w:hanging="1080"/>
      </w:pPr>
    </w:lvl>
    <w:lvl w:ilvl="4" w:tentative="0">
      <w:start w:val="1"/>
      <w:numFmt w:val="decimal"/>
      <w:isLgl/>
      <w:lvlText w:val="%1.%2.%3.%4.%5."/>
      <w:lvlJc w:val="left"/>
      <w:pPr>
        <w:ind w:left="1080" w:hanging="1080"/>
      </w:pPr>
    </w:lvl>
    <w:lvl w:ilvl="5" w:tentative="0">
      <w:start w:val="1"/>
      <w:numFmt w:val="decimal"/>
      <w:isLgl/>
      <w:lvlText w:val="%1.%2.%3.%4.%5.%6."/>
      <w:lvlJc w:val="left"/>
      <w:pPr>
        <w:ind w:left="1440" w:hanging="1440"/>
      </w:pPr>
    </w:lvl>
    <w:lvl w:ilvl="6" w:tentative="0">
      <w:start w:val="1"/>
      <w:numFmt w:val="decimal"/>
      <w:isLgl/>
      <w:lvlText w:val="%1.%2.%3.%4.%5.%6.%7."/>
      <w:lvlJc w:val="left"/>
      <w:pPr>
        <w:ind w:left="1440" w:hanging="1440"/>
      </w:pPr>
    </w:lvl>
    <w:lvl w:ilvl="7" w:tentative="0">
      <w:start w:val="1"/>
      <w:numFmt w:val="decimal"/>
      <w:isLgl/>
      <w:lvlText w:val="%1.%2.%3.%4.%5.%6.%7.%8."/>
      <w:lvlJc w:val="left"/>
      <w:pPr>
        <w:ind w:left="1800" w:hanging="1800"/>
      </w:pPr>
    </w:lvl>
    <w:lvl w:ilvl="8" w:tentative="0">
      <w:start w:val="1"/>
      <w:numFmt w:val="decimal"/>
      <w:isLgl/>
      <w:lvlText w:val="%1.%2.%3.%4.%5.%6.%7.%8.%9."/>
      <w:lvlJc w:val="left"/>
      <w:pPr>
        <w:ind w:left="2160" w:hanging="2160"/>
      </w:pPr>
    </w:lvl>
  </w:abstractNum>
  <w:abstractNum w:abstractNumId="22">
    <w:nsid w:val="1A5D2049"/>
    <w:multiLevelType w:val="multilevel"/>
    <w:tmpl w:val="1A5D20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1B5D01DC"/>
    <w:multiLevelType w:val="multilevel"/>
    <w:tmpl w:val="1B5D01DC"/>
    <w:lvl w:ilvl="0" w:tentative="0">
      <w:start w:val="1"/>
      <w:numFmt w:val="decimal"/>
      <w:lvlText w:val="%1."/>
      <w:lvlJc w:val="left"/>
      <w:pPr>
        <w:ind w:left="360" w:hanging="36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24">
    <w:nsid w:val="1BB502C0"/>
    <w:multiLevelType w:val="singleLevel"/>
    <w:tmpl w:val="1BB502C0"/>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25">
    <w:nsid w:val="1F890D32"/>
    <w:multiLevelType w:val="multilevel"/>
    <w:tmpl w:val="1F890D32"/>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6">
    <w:nsid w:val="24116992"/>
    <w:multiLevelType w:val="multilevel"/>
    <w:tmpl w:val="24116992"/>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25124D3F"/>
    <w:multiLevelType w:val="multilevel"/>
    <w:tmpl w:val="25124D3F"/>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2362" w:hanging="360"/>
      </w:pPr>
      <w:rPr>
        <w:rFonts w:hint="default" w:ascii="Courier New" w:hAnsi="Courier New" w:cs="Courier New"/>
      </w:rPr>
    </w:lvl>
    <w:lvl w:ilvl="2" w:tentative="0">
      <w:start w:val="1"/>
      <w:numFmt w:val="bullet"/>
      <w:lvlText w:val=""/>
      <w:lvlJc w:val="left"/>
      <w:pPr>
        <w:ind w:left="3082" w:hanging="360"/>
      </w:pPr>
      <w:rPr>
        <w:rFonts w:hint="default" w:ascii="Wingdings" w:hAnsi="Wingdings"/>
      </w:rPr>
    </w:lvl>
    <w:lvl w:ilvl="3" w:tentative="0">
      <w:start w:val="1"/>
      <w:numFmt w:val="bullet"/>
      <w:lvlText w:val=""/>
      <w:lvlJc w:val="left"/>
      <w:pPr>
        <w:ind w:left="3802" w:hanging="360"/>
      </w:pPr>
      <w:rPr>
        <w:rFonts w:hint="default" w:ascii="Symbol" w:hAnsi="Symbol"/>
      </w:rPr>
    </w:lvl>
    <w:lvl w:ilvl="4" w:tentative="0">
      <w:start w:val="1"/>
      <w:numFmt w:val="bullet"/>
      <w:lvlText w:val="o"/>
      <w:lvlJc w:val="left"/>
      <w:pPr>
        <w:ind w:left="4522" w:hanging="360"/>
      </w:pPr>
      <w:rPr>
        <w:rFonts w:hint="default" w:ascii="Courier New" w:hAnsi="Courier New" w:cs="Courier New"/>
      </w:rPr>
    </w:lvl>
    <w:lvl w:ilvl="5" w:tentative="0">
      <w:start w:val="1"/>
      <w:numFmt w:val="bullet"/>
      <w:lvlText w:val=""/>
      <w:lvlJc w:val="left"/>
      <w:pPr>
        <w:ind w:left="5242" w:hanging="360"/>
      </w:pPr>
      <w:rPr>
        <w:rFonts w:hint="default" w:ascii="Wingdings" w:hAnsi="Wingdings"/>
      </w:rPr>
    </w:lvl>
    <w:lvl w:ilvl="6" w:tentative="0">
      <w:start w:val="1"/>
      <w:numFmt w:val="bullet"/>
      <w:lvlText w:val=""/>
      <w:lvlJc w:val="left"/>
      <w:pPr>
        <w:ind w:left="5962" w:hanging="360"/>
      </w:pPr>
      <w:rPr>
        <w:rFonts w:hint="default" w:ascii="Symbol" w:hAnsi="Symbol"/>
      </w:rPr>
    </w:lvl>
    <w:lvl w:ilvl="7" w:tentative="0">
      <w:start w:val="1"/>
      <w:numFmt w:val="bullet"/>
      <w:lvlText w:val="o"/>
      <w:lvlJc w:val="left"/>
      <w:pPr>
        <w:ind w:left="6682" w:hanging="360"/>
      </w:pPr>
      <w:rPr>
        <w:rFonts w:hint="default" w:ascii="Courier New" w:hAnsi="Courier New" w:cs="Courier New"/>
      </w:rPr>
    </w:lvl>
    <w:lvl w:ilvl="8" w:tentative="0">
      <w:start w:val="1"/>
      <w:numFmt w:val="bullet"/>
      <w:lvlText w:val=""/>
      <w:lvlJc w:val="left"/>
      <w:pPr>
        <w:ind w:left="7402" w:hanging="360"/>
      </w:pPr>
      <w:rPr>
        <w:rFonts w:hint="default" w:ascii="Wingdings" w:hAnsi="Wingdings"/>
      </w:rPr>
    </w:lvl>
  </w:abstractNum>
  <w:abstractNum w:abstractNumId="28">
    <w:nsid w:val="25600EF2"/>
    <w:multiLevelType w:val="multilevel"/>
    <w:tmpl w:val="25600EF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25C40B9D"/>
    <w:multiLevelType w:val="multilevel"/>
    <w:tmpl w:val="25C40B9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7E073F6"/>
    <w:multiLevelType w:val="multilevel"/>
    <w:tmpl w:val="27E073F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8A74C06"/>
    <w:multiLevelType w:val="multilevel"/>
    <w:tmpl w:val="28A74C0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29457764"/>
    <w:multiLevelType w:val="multilevel"/>
    <w:tmpl w:val="29457764"/>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3">
    <w:nsid w:val="2AF77785"/>
    <w:multiLevelType w:val="multilevel"/>
    <w:tmpl w:val="2AF7778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C934AD1"/>
    <w:multiLevelType w:val="multilevel"/>
    <w:tmpl w:val="2C934AD1"/>
    <w:lvl w:ilvl="0" w:tentative="0">
      <w:start w:val="1"/>
      <w:numFmt w:val="bullet"/>
      <w:lvlText w:val="-"/>
      <w:lvlJc w:val="left"/>
      <w:pPr>
        <w:ind w:left="786" w:hanging="360"/>
      </w:pPr>
      <w:rPr>
        <w:rFonts w:hint="default" w:ascii="Times New Roman" w:hAnsi="Times New Roman" w:eastAsia="Times New Roman" w:cs="Times New Roman"/>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35">
    <w:nsid w:val="2D2C1C27"/>
    <w:multiLevelType w:val="multilevel"/>
    <w:tmpl w:val="2D2C1C2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2E1C25EF"/>
    <w:multiLevelType w:val="multilevel"/>
    <w:tmpl w:val="2E1C25EF"/>
    <w:lvl w:ilvl="0" w:tentative="0">
      <w:start w:val="1"/>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2F8C1D55"/>
    <w:multiLevelType w:val="singleLevel"/>
    <w:tmpl w:val="2F8C1D55"/>
    <w:lvl w:ilvl="0" w:tentative="0">
      <w:start w:val="1"/>
      <w:numFmt w:val="bullet"/>
      <w:lvlText w:val="−"/>
      <w:lvlJc w:val="left"/>
      <w:pPr>
        <w:tabs>
          <w:tab w:val="left" w:pos="420"/>
        </w:tabs>
        <w:ind w:left="418" w:hanging="418"/>
      </w:pPr>
      <w:rPr>
        <w:rFonts w:hint="default" w:ascii="Calibri" w:hAnsi="Calibri" w:cs="Calibri"/>
      </w:rPr>
    </w:lvl>
  </w:abstractNum>
  <w:abstractNum w:abstractNumId="38">
    <w:nsid w:val="30C418CE"/>
    <w:multiLevelType w:val="multilevel"/>
    <w:tmpl w:val="30C418CE"/>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39">
    <w:nsid w:val="30E16928"/>
    <w:multiLevelType w:val="multilevel"/>
    <w:tmpl w:val="30E16928"/>
    <w:lvl w:ilvl="0" w:tentative="0">
      <w:start w:val="1"/>
      <w:numFmt w:val="bullet"/>
      <w:lvlText w:val="-"/>
      <w:lvlJc w:val="left"/>
      <w:pPr>
        <w:ind w:left="1282" w:hanging="360"/>
      </w:pPr>
      <w:rPr>
        <w:rFonts w:hint="default" w:ascii="Times New Roman" w:hAnsi="Times New Roman" w:eastAsia="Times New Roman" w:cs="Times New Roman"/>
      </w:rPr>
    </w:lvl>
    <w:lvl w:ilvl="1" w:tentative="0">
      <w:start w:val="1"/>
      <w:numFmt w:val="bullet"/>
      <w:lvlText w:val="o"/>
      <w:lvlJc w:val="left"/>
      <w:pPr>
        <w:ind w:left="2002" w:hanging="360"/>
      </w:pPr>
      <w:rPr>
        <w:rFonts w:hint="default" w:ascii="Courier New" w:hAnsi="Courier New" w:cs="Courier New"/>
      </w:rPr>
    </w:lvl>
    <w:lvl w:ilvl="2" w:tentative="0">
      <w:start w:val="1"/>
      <w:numFmt w:val="bullet"/>
      <w:lvlText w:val=""/>
      <w:lvlJc w:val="left"/>
      <w:pPr>
        <w:ind w:left="2722" w:hanging="360"/>
      </w:pPr>
      <w:rPr>
        <w:rFonts w:hint="default" w:ascii="Wingdings" w:hAnsi="Wingdings"/>
      </w:rPr>
    </w:lvl>
    <w:lvl w:ilvl="3" w:tentative="0">
      <w:start w:val="1"/>
      <w:numFmt w:val="bullet"/>
      <w:lvlText w:val=""/>
      <w:lvlJc w:val="left"/>
      <w:pPr>
        <w:ind w:left="3442" w:hanging="360"/>
      </w:pPr>
      <w:rPr>
        <w:rFonts w:hint="default" w:ascii="Symbol" w:hAnsi="Symbol"/>
      </w:rPr>
    </w:lvl>
    <w:lvl w:ilvl="4" w:tentative="0">
      <w:start w:val="1"/>
      <w:numFmt w:val="bullet"/>
      <w:lvlText w:val="o"/>
      <w:lvlJc w:val="left"/>
      <w:pPr>
        <w:ind w:left="4162" w:hanging="360"/>
      </w:pPr>
      <w:rPr>
        <w:rFonts w:hint="default" w:ascii="Courier New" w:hAnsi="Courier New" w:cs="Courier New"/>
      </w:rPr>
    </w:lvl>
    <w:lvl w:ilvl="5" w:tentative="0">
      <w:start w:val="1"/>
      <w:numFmt w:val="bullet"/>
      <w:lvlText w:val=""/>
      <w:lvlJc w:val="left"/>
      <w:pPr>
        <w:ind w:left="4882" w:hanging="360"/>
      </w:pPr>
      <w:rPr>
        <w:rFonts w:hint="default" w:ascii="Wingdings" w:hAnsi="Wingdings"/>
      </w:rPr>
    </w:lvl>
    <w:lvl w:ilvl="6" w:tentative="0">
      <w:start w:val="1"/>
      <w:numFmt w:val="bullet"/>
      <w:lvlText w:val=""/>
      <w:lvlJc w:val="left"/>
      <w:pPr>
        <w:ind w:left="5602" w:hanging="360"/>
      </w:pPr>
      <w:rPr>
        <w:rFonts w:hint="default" w:ascii="Symbol" w:hAnsi="Symbol"/>
      </w:rPr>
    </w:lvl>
    <w:lvl w:ilvl="7" w:tentative="0">
      <w:start w:val="1"/>
      <w:numFmt w:val="bullet"/>
      <w:lvlText w:val="o"/>
      <w:lvlJc w:val="left"/>
      <w:pPr>
        <w:ind w:left="6322" w:hanging="360"/>
      </w:pPr>
      <w:rPr>
        <w:rFonts w:hint="default" w:ascii="Courier New" w:hAnsi="Courier New" w:cs="Courier New"/>
      </w:rPr>
    </w:lvl>
    <w:lvl w:ilvl="8" w:tentative="0">
      <w:start w:val="1"/>
      <w:numFmt w:val="bullet"/>
      <w:lvlText w:val=""/>
      <w:lvlJc w:val="left"/>
      <w:pPr>
        <w:ind w:left="7042" w:hanging="360"/>
      </w:pPr>
      <w:rPr>
        <w:rFonts w:hint="default" w:ascii="Wingdings" w:hAnsi="Wingdings"/>
      </w:rPr>
    </w:lvl>
  </w:abstractNum>
  <w:abstractNum w:abstractNumId="40">
    <w:nsid w:val="318567A4"/>
    <w:multiLevelType w:val="multilevel"/>
    <w:tmpl w:val="318567A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337F3BF3"/>
    <w:multiLevelType w:val="multilevel"/>
    <w:tmpl w:val="337F3BF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36924D62"/>
    <w:multiLevelType w:val="multilevel"/>
    <w:tmpl w:val="36924D62"/>
    <w:lvl w:ilvl="0" w:tentative="0">
      <w:start w:val="1"/>
      <w:numFmt w:val="lowerLetter"/>
      <w:lvlText w:val="%1."/>
      <w:lvlJc w:val="left"/>
      <w:pPr>
        <w:ind w:left="922" w:hanging="360"/>
      </w:pPr>
      <w:rPr>
        <w:rFonts w:hint="default"/>
      </w:rPr>
    </w:lvl>
    <w:lvl w:ilvl="1" w:tentative="0">
      <w:start w:val="1"/>
      <w:numFmt w:val="lowerLetter"/>
      <w:lvlText w:val="%2."/>
      <w:lvlJc w:val="left"/>
      <w:pPr>
        <w:ind w:left="1642" w:hanging="360"/>
      </w:pPr>
    </w:lvl>
    <w:lvl w:ilvl="2" w:tentative="0">
      <w:start w:val="1"/>
      <w:numFmt w:val="lowerRoman"/>
      <w:lvlText w:val="%3."/>
      <w:lvlJc w:val="right"/>
      <w:pPr>
        <w:ind w:left="2362" w:hanging="180"/>
      </w:pPr>
    </w:lvl>
    <w:lvl w:ilvl="3" w:tentative="0">
      <w:start w:val="1"/>
      <w:numFmt w:val="decimal"/>
      <w:lvlText w:val="%4."/>
      <w:lvlJc w:val="left"/>
      <w:pPr>
        <w:ind w:left="3082" w:hanging="360"/>
      </w:pPr>
    </w:lvl>
    <w:lvl w:ilvl="4" w:tentative="0">
      <w:start w:val="1"/>
      <w:numFmt w:val="lowerLetter"/>
      <w:lvlText w:val="%5."/>
      <w:lvlJc w:val="left"/>
      <w:pPr>
        <w:ind w:left="3802" w:hanging="360"/>
      </w:pPr>
    </w:lvl>
    <w:lvl w:ilvl="5" w:tentative="0">
      <w:start w:val="1"/>
      <w:numFmt w:val="lowerRoman"/>
      <w:lvlText w:val="%6."/>
      <w:lvlJc w:val="right"/>
      <w:pPr>
        <w:ind w:left="4522" w:hanging="180"/>
      </w:pPr>
    </w:lvl>
    <w:lvl w:ilvl="6" w:tentative="0">
      <w:start w:val="1"/>
      <w:numFmt w:val="decimal"/>
      <w:lvlText w:val="%7."/>
      <w:lvlJc w:val="left"/>
      <w:pPr>
        <w:ind w:left="5242" w:hanging="360"/>
      </w:pPr>
    </w:lvl>
    <w:lvl w:ilvl="7" w:tentative="0">
      <w:start w:val="1"/>
      <w:numFmt w:val="lowerLetter"/>
      <w:lvlText w:val="%8."/>
      <w:lvlJc w:val="left"/>
      <w:pPr>
        <w:ind w:left="5962" w:hanging="360"/>
      </w:pPr>
    </w:lvl>
    <w:lvl w:ilvl="8" w:tentative="0">
      <w:start w:val="1"/>
      <w:numFmt w:val="lowerRoman"/>
      <w:lvlText w:val="%9."/>
      <w:lvlJc w:val="right"/>
      <w:pPr>
        <w:ind w:left="6682" w:hanging="180"/>
      </w:pPr>
    </w:lvl>
  </w:abstractNum>
  <w:abstractNum w:abstractNumId="43">
    <w:nsid w:val="37142A9C"/>
    <w:multiLevelType w:val="multilevel"/>
    <w:tmpl w:val="37142A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8095F89"/>
    <w:multiLevelType w:val="multilevel"/>
    <w:tmpl w:val="38095F89"/>
    <w:lvl w:ilvl="0" w:tentative="0">
      <w:start w:val="1"/>
      <w:numFmt w:val="decimal"/>
      <w:lvlText w:val="%1."/>
      <w:lvlJc w:val="left"/>
      <w:pPr>
        <w:ind w:left="360" w:hanging="36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45">
    <w:nsid w:val="399C4B64"/>
    <w:multiLevelType w:val="multilevel"/>
    <w:tmpl w:val="399C4B64"/>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720" w:hanging="720"/>
      </w:pPr>
    </w:lvl>
    <w:lvl w:ilvl="3" w:tentative="0">
      <w:start w:val="1"/>
      <w:numFmt w:val="decimal"/>
      <w:isLgl/>
      <w:lvlText w:val="%1.%2.%3.%4."/>
      <w:lvlJc w:val="left"/>
      <w:pPr>
        <w:ind w:left="1080" w:hanging="1080"/>
      </w:pPr>
    </w:lvl>
    <w:lvl w:ilvl="4" w:tentative="0">
      <w:start w:val="1"/>
      <w:numFmt w:val="decimal"/>
      <w:isLgl/>
      <w:lvlText w:val="%1.%2.%3.%4.%5."/>
      <w:lvlJc w:val="left"/>
      <w:pPr>
        <w:ind w:left="1080" w:hanging="1080"/>
      </w:pPr>
    </w:lvl>
    <w:lvl w:ilvl="5" w:tentative="0">
      <w:start w:val="1"/>
      <w:numFmt w:val="decimal"/>
      <w:isLgl/>
      <w:lvlText w:val="%1.%2.%3.%4.%5.%6."/>
      <w:lvlJc w:val="left"/>
      <w:pPr>
        <w:ind w:left="1440" w:hanging="1440"/>
      </w:pPr>
    </w:lvl>
    <w:lvl w:ilvl="6" w:tentative="0">
      <w:start w:val="1"/>
      <w:numFmt w:val="decimal"/>
      <w:isLgl/>
      <w:lvlText w:val="%1.%2.%3.%4.%5.%6.%7."/>
      <w:lvlJc w:val="left"/>
      <w:pPr>
        <w:ind w:left="1440" w:hanging="1440"/>
      </w:pPr>
    </w:lvl>
    <w:lvl w:ilvl="7" w:tentative="0">
      <w:start w:val="1"/>
      <w:numFmt w:val="decimal"/>
      <w:isLgl/>
      <w:lvlText w:val="%1.%2.%3.%4.%5.%6.%7.%8."/>
      <w:lvlJc w:val="left"/>
      <w:pPr>
        <w:ind w:left="1800" w:hanging="1800"/>
      </w:pPr>
    </w:lvl>
    <w:lvl w:ilvl="8" w:tentative="0">
      <w:start w:val="1"/>
      <w:numFmt w:val="decimal"/>
      <w:isLgl/>
      <w:lvlText w:val="%1.%2.%3.%4.%5.%6.%7.%8.%9."/>
      <w:lvlJc w:val="left"/>
      <w:pPr>
        <w:ind w:left="2160" w:hanging="2160"/>
      </w:pPr>
    </w:lvl>
  </w:abstractNum>
  <w:abstractNum w:abstractNumId="46">
    <w:nsid w:val="3A551D36"/>
    <w:multiLevelType w:val="multilevel"/>
    <w:tmpl w:val="3A551D36"/>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47">
    <w:nsid w:val="3B8A6BD1"/>
    <w:multiLevelType w:val="multilevel"/>
    <w:tmpl w:val="3B8A6BD1"/>
    <w:lvl w:ilvl="0" w:tentative="0">
      <w:start w:val="1"/>
      <w:numFmt w:val="lowerLetter"/>
      <w:lvlText w:val="%1."/>
      <w:lvlJc w:val="left"/>
      <w:pPr>
        <w:ind w:left="922" w:hanging="360"/>
      </w:pPr>
      <w:rPr>
        <w:rFonts w:hint="default"/>
      </w:rPr>
    </w:lvl>
    <w:lvl w:ilvl="1" w:tentative="0">
      <w:start w:val="1"/>
      <w:numFmt w:val="lowerLetter"/>
      <w:lvlText w:val="%2."/>
      <w:lvlJc w:val="left"/>
      <w:pPr>
        <w:ind w:left="1642" w:hanging="360"/>
      </w:pPr>
    </w:lvl>
    <w:lvl w:ilvl="2" w:tentative="0">
      <w:start w:val="1"/>
      <w:numFmt w:val="lowerRoman"/>
      <w:lvlText w:val="%3."/>
      <w:lvlJc w:val="right"/>
      <w:pPr>
        <w:ind w:left="2362" w:hanging="180"/>
      </w:pPr>
    </w:lvl>
    <w:lvl w:ilvl="3" w:tentative="0">
      <w:start w:val="1"/>
      <w:numFmt w:val="decimal"/>
      <w:lvlText w:val="%4."/>
      <w:lvlJc w:val="left"/>
      <w:pPr>
        <w:ind w:left="3082" w:hanging="360"/>
      </w:pPr>
    </w:lvl>
    <w:lvl w:ilvl="4" w:tentative="0">
      <w:start w:val="1"/>
      <w:numFmt w:val="lowerLetter"/>
      <w:lvlText w:val="%5."/>
      <w:lvlJc w:val="left"/>
      <w:pPr>
        <w:ind w:left="3802" w:hanging="360"/>
      </w:pPr>
    </w:lvl>
    <w:lvl w:ilvl="5" w:tentative="0">
      <w:start w:val="1"/>
      <w:numFmt w:val="lowerRoman"/>
      <w:lvlText w:val="%6."/>
      <w:lvlJc w:val="right"/>
      <w:pPr>
        <w:ind w:left="4522" w:hanging="180"/>
      </w:pPr>
    </w:lvl>
    <w:lvl w:ilvl="6" w:tentative="0">
      <w:start w:val="1"/>
      <w:numFmt w:val="decimal"/>
      <w:lvlText w:val="%7."/>
      <w:lvlJc w:val="left"/>
      <w:pPr>
        <w:ind w:left="5242" w:hanging="360"/>
      </w:pPr>
    </w:lvl>
    <w:lvl w:ilvl="7" w:tentative="0">
      <w:start w:val="1"/>
      <w:numFmt w:val="lowerLetter"/>
      <w:lvlText w:val="%8."/>
      <w:lvlJc w:val="left"/>
      <w:pPr>
        <w:ind w:left="5962" w:hanging="360"/>
      </w:pPr>
    </w:lvl>
    <w:lvl w:ilvl="8" w:tentative="0">
      <w:start w:val="1"/>
      <w:numFmt w:val="lowerRoman"/>
      <w:lvlText w:val="%9."/>
      <w:lvlJc w:val="right"/>
      <w:pPr>
        <w:ind w:left="6682" w:hanging="180"/>
      </w:pPr>
    </w:lvl>
  </w:abstractNum>
  <w:abstractNum w:abstractNumId="48">
    <w:nsid w:val="3FBF4861"/>
    <w:multiLevelType w:val="multilevel"/>
    <w:tmpl w:val="3FBF486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401E105F"/>
    <w:multiLevelType w:val="multilevel"/>
    <w:tmpl w:val="401E105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40AD5C24"/>
    <w:multiLevelType w:val="multilevel"/>
    <w:tmpl w:val="40AD5C2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44F10318"/>
    <w:multiLevelType w:val="multilevel"/>
    <w:tmpl w:val="44F10318"/>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2">
    <w:nsid w:val="46543657"/>
    <w:multiLevelType w:val="multilevel"/>
    <w:tmpl w:val="4654365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46740558"/>
    <w:multiLevelType w:val="multilevel"/>
    <w:tmpl w:val="46740558"/>
    <w:lvl w:ilvl="0" w:tentative="0">
      <w:start w:val="1"/>
      <w:numFmt w:val="lowerLetter"/>
      <w:lvlText w:val="%1."/>
      <w:lvlJc w:val="left"/>
      <w:pPr>
        <w:ind w:left="922" w:hanging="360"/>
      </w:pPr>
      <w:rPr>
        <w:rFonts w:hint="default"/>
      </w:rPr>
    </w:lvl>
    <w:lvl w:ilvl="1" w:tentative="0">
      <w:start w:val="1"/>
      <w:numFmt w:val="lowerLetter"/>
      <w:lvlText w:val="%2."/>
      <w:lvlJc w:val="left"/>
      <w:pPr>
        <w:ind w:left="1642" w:hanging="360"/>
      </w:pPr>
    </w:lvl>
    <w:lvl w:ilvl="2" w:tentative="0">
      <w:start w:val="1"/>
      <w:numFmt w:val="lowerRoman"/>
      <w:lvlText w:val="%3."/>
      <w:lvlJc w:val="right"/>
      <w:pPr>
        <w:ind w:left="2362" w:hanging="180"/>
      </w:pPr>
    </w:lvl>
    <w:lvl w:ilvl="3" w:tentative="0">
      <w:start w:val="1"/>
      <w:numFmt w:val="decimal"/>
      <w:lvlText w:val="%4."/>
      <w:lvlJc w:val="left"/>
      <w:pPr>
        <w:ind w:left="3082" w:hanging="360"/>
      </w:pPr>
    </w:lvl>
    <w:lvl w:ilvl="4" w:tentative="0">
      <w:start w:val="1"/>
      <w:numFmt w:val="lowerLetter"/>
      <w:lvlText w:val="%5."/>
      <w:lvlJc w:val="left"/>
      <w:pPr>
        <w:ind w:left="3802" w:hanging="360"/>
      </w:pPr>
    </w:lvl>
    <w:lvl w:ilvl="5" w:tentative="0">
      <w:start w:val="1"/>
      <w:numFmt w:val="lowerRoman"/>
      <w:lvlText w:val="%6."/>
      <w:lvlJc w:val="right"/>
      <w:pPr>
        <w:ind w:left="4522" w:hanging="180"/>
      </w:pPr>
    </w:lvl>
    <w:lvl w:ilvl="6" w:tentative="0">
      <w:start w:val="1"/>
      <w:numFmt w:val="decimal"/>
      <w:lvlText w:val="%7."/>
      <w:lvlJc w:val="left"/>
      <w:pPr>
        <w:ind w:left="5242" w:hanging="360"/>
      </w:pPr>
    </w:lvl>
    <w:lvl w:ilvl="7" w:tentative="0">
      <w:start w:val="1"/>
      <w:numFmt w:val="lowerLetter"/>
      <w:lvlText w:val="%8."/>
      <w:lvlJc w:val="left"/>
      <w:pPr>
        <w:ind w:left="5962" w:hanging="360"/>
      </w:pPr>
    </w:lvl>
    <w:lvl w:ilvl="8" w:tentative="0">
      <w:start w:val="1"/>
      <w:numFmt w:val="lowerRoman"/>
      <w:lvlText w:val="%9."/>
      <w:lvlJc w:val="right"/>
      <w:pPr>
        <w:ind w:left="6682" w:hanging="180"/>
      </w:pPr>
    </w:lvl>
  </w:abstractNum>
  <w:abstractNum w:abstractNumId="54">
    <w:nsid w:val="4BF947BB"/>
    <w:multiLevelType w:val="multilevel"/>
    <w:tmpl w:val="4BF947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4D5C098A"/>
    <w:multiLevelType w:val="multilevel"/>
    <w:tmpl w:val="4D5C098A"/>
    <w:lvl w:ilvl="0" w:tentative="0">
      <w:start w:val="1"/>
      <w:numFmt w:val="decimal"/>
      <w:pStyle w:val="47"/>
      <w:suff w:val="space"/>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56">
    <w:nsid w:val="50760AFA"/>
    <w:multiLevelType w:val="multilevel"/>
    <w:tmpl w:val="50760AF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511E366A"/>
    <w:multiLevelType w:val="multilevel"/>
    <w:tmpl w:val="511E366A"/>
    <w:lvl w:ilvl="0" w:tentative="0">
      <w:start w:val="1"/>
      <w:numFmt w:val="decimal"/>
      <w:lvlText w:val="%1."/>
      <w:lvlJc w:val="left"/>
      <w:pPr>
        <w:ind w:left="360" w:hanging="360"/>
      </w:pPr>
    </w:lvl>
    <w:lvl w:ilvl="1" w:tentative="0">
      <w:start w:val="1"/>
      <w:numFmt w:val="decimal"/>
      <w:isLgl/>
      <w:lvlText w:val="%1.%2."/>
      <w:lvlJc w:val="left"/>
      <w:pPr>
        <w:ind w:left="720" w:hanging="720"/>
      </w:pPr>
    </w:lvl>
    <w:lvl w:ilvl="2" w:tentative="0">
      <w:start w:val="1"/>
      <w:numFmt w:val="decimal"/>
      <w:isLgl/>
      <w:lvlText w:val="%1.%2.%3."/>
      <w:lvlJc w:val="left"/>
      <w:pPr>
        <w:ind w:left="720" w:hanging="720"/>
      </w:pPr>
    </w:lvl>
    <w:lvl w:ilvl="3" w:tentative="0">
      <w:start w:val="1"/>
      <w:numFmt w:val="decimal"/>
      <w:isLgl/>
      <w:lvlText w:val="%1.%2.%3.%4."/>
      <w:lvlJc w:val="left"/>
      <w:pPr>
        <w:ind w:left="1080" w:hanging="1080"/>
      </w:pPr>
    </w:lvl>
    <w:lvl w:ilvl="4" w:tentative="0">
      <w:start w:val="1"/>
      <w:numFmt w:val="decimal"/>
      <w:isLgl/>
      <w:lvlText w:val="%1.%2.%3.%4.%5."/>
      <w:lvlJc w:val="left"/>
      <w:pPr>
        <w:ind w:left="1080" w:hanging="1080"/>
      </w:pPr>
    </w:lvl>
    <w:lvl w:ilvl="5" w:tentative="0">
      <w:start w:val="1"/>
      <w:numFmt w:val="decimal"/>
      <w:isLgl/>
      <w:lvlText w:val="%1.%2.%3.%4.%5.%6."/>
      <w:lvlJc w:val="left"/>
      <w:pPr>
        <w:ind w:left="1440" w:hanging="1440"/>
      </w:pPr>
    </w:lvl>
    <w:lvl w:ilvl="6" w:tentative="0">
      <w:start w:val="1"/>
      <w:numFmt w:val="decimal"/>
      <w:isLgl/>
      <w:lvlText w:val="%1.%2.%3.%4.%5.%6.%7."/>
      <w:lvlJc w:val="left"/>
      <w:pPr>
        <w:ind w:left="1440" w:hanging="1440"/>
      </w:pPr>
    </w:lvl>
    <w:lvl w:ilvl="7" w:tentative="0">
      <w:start w:val="1"/>
      <w:numFmt w:val="decimal"/>
      <w:isLgl/>
      <w:lvlText w:val="%1.%2.%3.%4.%5.%6.%7.%8."/>
      <w:lvlJc w:val="left"/>
      <w:pPr>
        <w:ind w:left="1800" w:hanging="1800"/>
      </w:pPr>
    </w:lvl>
    <w:lvl w:ilvl="8" w:tentative="0">
      <w:start w:val="1"/>
      <w:numFmt w:val="decimal"/>
      <w:isLgl/>
      <w:lvlText w:val="%1.%2.%3.%4.%5.%6.%7.%8.%9."/>
      <w:lvlJc w:val="left"/>
      <w:pPr>
        <w:ind w:left="2160" w:hanging="2160"/>
      </w:pPr>
    </w:lvl>
  </w:abstractNum>
  <w:abstractNum w:abstractNumId="58">
    <w:nsid w:val="5123656D"/>
    <w:multiLevelType w:val="multilevel"/>
    <w:tmpl w:val="5123656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513B0E5E"/>
    <w:multiLevelType w:val="multilevel"/>
    <w:tmpl w:val="513B0E5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5368056C"/>
    <w:multiLevelType w:val="multilevel"/>
    <w:tmpl w:val="5368056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558062A2"/>
    <w:multiLevelType w:val="multilevel"/>
    <w:tmpl w:val="558062A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56A83E1F"/>
    <w:multiLevelType w:val="multilevel"/>
    <w:tmpl w:val="56A83E1F"/>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3">
    <w:nsid w:val="56F23D9F"/>
    <w:multiLevelType w:val="multilevel"/>
    <w:tmpl w:val="56F23D9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577E4DBB"/>
    <w:multiLevelType w:val="multilevel"/>
    <w:tmpl w:val="577E4DB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5">
    <w:nsid w:val="59AF5AEF"/>
    <w:multiLevelType w:val="multilevel"/>
    <w:tmpl w:val="59AF5AE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5A4D7CB4"/>
    <w:multiLevelType w:val="multilevel"/>
    <w:tmpl w:val="5A4D7CB4"/>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67">
    <w:nsid w:val="5C0C0EBF"/>
    <w:multiLevelType w:val="multilevel"/>
    <w:tmpl w:val="5C0C0EBF"/>
    <w:lvl w:ilvl="0" w:tentative="0">
      <w:start w:val="1"/>
      <w:numFmt w:val="bullet"/>
      <w:lvlText w:val="-"/>
      <w:lvlJc w:val="left"/>
      <w:pPr>
        <w:ind w:left="786" w:hanging="360"/>
      </w:pPr>
      <w:rPr>
        <w:rFonts w:hint="default" w:ascii="Times New Roman" w:hAnsi="Times New Roman" w:eastAsia="Times New Roman" w:cs="Times New Roman"/>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68">
    <w:nsid w:val="5DCD5ECF"/>
    <w:multiLevelType w:val="multilevel"/>
    <w:tmpl w:val="5DCD5ECF"/>
    <w:lvl w:ilvl="0" w:tentative="0">
      <w:start w:val="1"/>
      <w:numFmt w:val="bullet"/>
      <w:lvlText w:val="-"/>
      <w:lvlJc w:val="left"/>
      <w:pPr>
        <w:ind w:left="927" w:hanging="360"/>
      </w:pPr>
      <w:rPr>
        <w:rFonts w:hint="default" w:ascii="Times New Roman" w:hAnsi="Times New Roman" w:eastAsia="Times New Roman"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69">
    <w:nsid w:val="5E9E19F0"/>
    <w:multiLevelType w:val="multilevel"/>
    <w:tmpl w:val="5E9E19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60600A6B"/>
    <w:multiLevelType w:val="multilevel"/>
    <w:tmpl w:val="60600A6B"/>
    <w:lvl w:ilvl="0" w:tentative="0">
      <w:start w:val="7"/>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1">
    <w:nsid w:val="620E0544"/>
    <w:multiLevelType w:val="multilevel"/>
    <w:tmpl w:val="620E054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2">
    <w:nsid w:val="63F27985"/>
    <w:multiLevelType w:val="multilevel"/>
    <w:tmpl w:val="63F2798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678F230B"/>
    <w:multiLevelType w:val="multilevel"/>
    <w:tmpl w:val="678F230B"/>
    <w:lvl w:ilvl="0" w:tentative="0">
      <w:start w:val="1"/>
      <w:numFmt w:val="decimal"/>
      <w:pStyle w:val="54"/>
      <w:suff w:val="space"/>
      <w:lvlText w:val="[%1]."/>
      <w:lvlJc w:val="left"/>
      <w:pPr>
        <w:ind w:left="720" w:hanging="360"/>
      </w:pPr>
      <w:rPr>
        <w:rFonts w:hint="default"/>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67E63093"/>
    <w:multiLevelType w:val="multilevel"/>
    <w:tmpl w:val="67E6309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5">
    <w:nsid w:val="6D762186"/>
    <w:multiLevelType w:val="multilevel"/>
    <w:tmpl w:val="6D762186"/>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6">
    <w:nsid w:val="70443D77"/>
    <w:multiLevelType w:val="multilevel"/>
    <w:tmpl w:val="70443D77"/>
    <w:lvl w:ilvl="0" w:tentative="0">
      <w:start w:val="1"/>
      <w:numFmt w:val="decimal"/>
      <w:lvlText w:val="%1."/>
      <w:lvlJc w:val="left"/>
      <w:pPr>
        <w:ind w:left="540" w:hanging="360"/>
      </w:pPr>
      <w:rPr>
        <w:rFonts w:ascii="Times New Roman" w:hAnsi="Times New Roman" w:cs="Times New Roman" w:eastAsiaTheme="minorHAnsi"/>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7">
    <w:nsid w:val="74A8157A"/>
    <w:multiLevelType w:val="multilevel"/>
    <w:tmpl w:val="74A8157A"/>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8">
    <w:nsid w:val="76200574"/>
    <w:multiLevelType w:val="multilevel"/>
    <w:tmpl w:val="7620057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9">
    <w:nsid w:val="778560A4"/>
    <w:multiLevelType w:val="singleLevel"/>
    <w:tmpl w:val="778560A4"/>
    <w:lvl w:ilvl="0" w:tentative="0">
      <w:start w:val="1"/>
      <w:numFmt w:val="bullet"/>
      <w:lvlText w:val="＋"/>
      <w:lvlJc w:val="left"/>
      <w:pPr>
        <w:tabs>
          <w:tab w:val="left" w:pos="420"/>
        </w:tabs>
        <w:ind w:left="418" w:hanging="418"/>
      </w:pPr>
      <w:rPr>
        <w:rFonts w:hint="default" w:ascii="SimSun" w:hAnsi="SimSun" w:eastAsia="SimSun" w:cs="SimSun"/>
      </w:rPr>
    </w:lvl>
  </w:abstractNum>
  <w:abstractNum w:abstractNumId="80">
    <w:nsid w:val="77E426D8"/>
    <w:multiLevelType w:val="multilevel"/>
    <w:tmpl w:val="77E426D8"/>
    <w:lvl w:ilvl="0" w:tentative="0">
      <w:start w:val="1"/>
      <w:numFmt w:val="bullet"/>
      <w:lvlText w:val="−"/>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1">
    <w:nsid w:val="7CF516A9"/>
    <w:multiLevelType w:val="multilevel"/>
    <w:tmpl w:val="7CF516A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2">
    <w:nsid w:val="7E8B78A1"/>
    <w:multiLevelType w:val="multilevel"/>
    <w:tmpl w:val="7E8B78A1"/>
    <w:lvl w:ilvl="0" w:tentative="0">
      <w:start w:val="1"/>
      <w:numFmt w:val="decimal"/>
      <w:lvlText w:val="%1."/>
      <w:lvlJc w:val="left"/>
      <w:pPr>
        <w:ind w:left="360" w:hanging="36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83">
    <w:nsid w:val="7FC32362"/>
    <w:multiLevelType w:val="multilevel"/>
    <w:tmpl w:val="7FC3236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9"/>
  </w:num>
  <w:num w:numId="2">
    <w:abstractNumId w:val="55"/>
  </w:num>
  <w:num w:numId="3">
    <w:abstractNumId w:val="73"/>
  </w:num>
  <w:num w:numId="4">
    <w:abstractNumId w:val="0"/>
  </w:num>
  <w:num w:numId="5">
    <w:abstractNumId w:val="37"/>
  </w:num>
  <w:num w:numId="6">
    <w:abstractNumId w:val="4"/>
  </w:num>
  <w:num w:numId="7">
    <w:abstractNumId w:val="79"/>
  </w:num>
  <w:num w:numId="8">
    <w:abstractNumId w:val="16"/>
  </w:num>
  <w:num w:numId="9">
    <w:abstractNumId w:val="1"/>
  </w:num>
  <w:num w:numId="10">
    <w:abstractNumId w:val="24"/>
  </w:num>
  <w:num w:numId="11">
    <w:abstractNumId w:val="3"/>
  </w:num>
  <w:num w:numId="12">
    <w:abstractNumId w:val="8"/>
  </w:num>
  <w:num w:numId="13">
    <w:abstractNumId w:val="39"/>
  </w:num>
  <w:num w:numId="14">
    <w:abstractNumId w:val="42"/>
  </w:num>
  <w:num w:numId="15">
    <w:abstractNumId w:val="46"/>
  </w:num>
  <w:num w:numId="16">
    <w:abstractNumId w:val="38"/>
  </w:num>
  <w:num w:numId="17">
    <w:abstractNumId w:val="66"/>
  </w:num>
  <w:num w:numId="18">
    <w:abstractNumId w:val="56"/>
  </w:num>
  <w:num w:numId="19">
    <w:abstractNumId w:val="34"/>
  </w:num>
  <w:num w:numId="20">
    <w:abstractNumId w:val="67"/>
  </w:num>
  <w:num w:numId="21">
    <w:abstractNumId w:val="53"/>
  </w:num>
  <w:num w:numId="22">
    <w:abstractNumId w:val="68"/>
  </w:num>
  <w:num w:numId="23">
    <w:abstractNumId w:val="27"/>
  </w:num>
  <w:num w:numId="24">
    <w:abstractNumId w:val="47"/>
  </w:num>
  <w:num w:numId="25">
    <w:abstractNumId w:val="19"/>
  </w:num>
  <w:num w:numId="26">
    <w:abstractNumId w:val="13"/>
  </w:num>
  <w:num w:numId="27">
    <w:abstractNumId w:val="11"/>
  </w:num>
  <w:num w:numId="28">
    <w:abstractNumId w:val="25"/>
  </w:num>
  <w:num w:numId="29">
    <w:abstractNumId w:val="32"/>
  </w:num>
  <w:num w:numId="30">
    <w:abstractNumId w:val="7"/>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0"/>
  </w:num>
  <w:num w:numId="3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0"/>
  </w:num>
  <w:num w:numId="37">
    <w:abstractNumId w:val="23"/>
  </w:num>
  <w:num w:numId="38">
    <w:abstractNumId w:val="62"/>
  </w:num>
  <w:num w:numId="39">
    <w:abstractNumId w:val="36"/>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8"/>
  </w:num>
  <w:num w:numId="51">
    <w:abstractNumId w:val="57"/>
  </w:num>
  <w:num w:numId="52">
    <w:abstractNumId w:val="28"/>
  </w:num>
  <w:num w:numId="53">
    <w:abstractNumId w:val="81"/>
  </w:num>
  <w:num w:numId="54">
    <w:abstractNumId w:val="61"/>
  </w:num>
  <w:num w:numId="55">
    <w:abstractNumId w:val="59"/>
  </w:num>
  <w:num w:numId="56">
    <w:abstractNumId w:val="50"/>
  </w:num>
  <w:num w:numId="57">
    <w:abstractNumId w:val="74"/>
  </w:num>
  <w:num w:numId="58">
    <w:abstractNumId w:val="15"/>
  </w:num>
  <w:num w:numId="59">
    <w:abstractNumId w:val="72"/>
  </w:num>
  <w:num w:numId="60">
    <w:abstractNumId w:val="65"/>
  </w:num>
  <w:num w:numId="61">
    <w:abstractNumId w:val="63"/>
  </w:num>
  <w:num w:numId="62">
    <w:abstractNumId w:val="40"/>
  </w:num>
  <w:num w:numId="63">
    <w:abstractNumId w:val="60"/>
  </w:num>
  <w:num w:numId="64">
    <w:abstractNumId w:val="49"/>
  </w:num>
  <w:num w:numId="65">
    <w:abstractNumId w:val="31"/>
  </w:num>
  <w:num w:numId="66">
    <w:abstractNumId w:val="58"/>
  </w:num>
  <w:num w:numId="67">
    <w:abstractNumId w:val="64"/>
  </w:num>
  <w:num w:numId="68">
    <w:abstractNumId w:val="78"/>
  </w:num>
  <w:num w:numId="69">
    <w:abstractNumId w:val="30"/>
  </w:num>
  <w:num w:numId="70">
    <w:abstractNumId w:val="48"/>
  </w:num>
  <w:num w:numId="71">
    <w:abstractNumId w:val="41"/>
  </w:num>
  <w:num w:numId="72">
    <w:abstractNumId w:val="33"/>
  </w:num>
  <w:num w:numId="73">
    <w:abstractNumId w:val="22"/>
  </w:num>
  <w:num w:numId="74">
    <w:abstractNumId w:val="69"/>
  </w:num>
  <w:num w:numId="75">
    <w:abstractNumId w:val="77"/>
  </w:num>
  <w:num w:numId="76">
    <w:abstractNumId w:val="35"/>
  </w:num>
  <w:num w:numId="77">
    <w:abstractNumId w:val="51"/>
  </w:num>
  <w:num w:numId="78">
    <w:abstractNumId w:val="17"/>
  </w:num>
  <w:num w:numId="79">
    <w:abstractNumId w:val="82"/>
  </w:num>
  <w:num w:numId="80">
    <w:abstractNumId w:val="44"/>
  </w:num>
  <w:num w:numId="81">
    <w:abstractNumId w:val="5"/>
  </w:num>
  <w:num w:numId="82">
    <w:abstractNumId w:val="54"/>
  </w:num>
  <w:num w:numId="83">
    <w:abstractNumId w:val="6"/>
  </w:num>
  <w:num w:numId="8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uy Nguyễn Hữu">
    <w15:presenceInfo w15:providerId="WPS Office" w15:userId="28888500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trackRevisions w:val="1"/>
  <w:documentProtection w:enforcement="0"/>
  <w:defaultTabStop w:val="720"/>
  <w:drawingGridHorizontalSpacing w:val="13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11C35"/>
    <w:rsid w:val="000401E6"/>
    <w:rsid w:val="00056248"/>
    <w:rsid w:val="001045E6"/>
    <w:rsid w:val="00116B14"/>
    <w:rsid w:val="001A09B7"/>
    <w:rsid w:val="0022049E"/>
    <w:rsid w:val="002A1C71"/>
    <w:rsid w:val="003161A2"/>
    <w:rsid w:val="004452A8"/>
    <w:rsid w:val="005261EF"/>
    <w:rsid w:val="006B455F"/>
    <w:rsid w:val="006B5D3B"/>
    <w:rsid w:val="006D080D"/>
    <w:rsid w:val="006D1109"/>
    <w:rsid w:val="007871A3"/>
    <w:rsid w:val="0084484B"/>
    <w:rsid w:val="00875CC4"/>
    <w:rsid w:val="00916EED"/>
    <w:rsid w:val="009B52DB"/>
    <w:rsid w:val="00A41D94"/>
    <w:rsid w:val="00A90700"/>
    <w:rsid w:val="00AC159A"/>
    <w:rsid w:val="00AF7B6F"/>
    <w:rsid w:val="00B527B8"/>
    <w:rsid w:val="00B92BF0"/>
    <w:rsid w:val="00BD1C52"/>
    <w:rsid w:val="00BE67C4"/>
    <w:rsid w:val="00D00A3E"/>
    <w:rsid w:val="00D11ECD"/>
    <w:rsid w:val="00D553A5"/>
    <w:rsid w:val="00EE00BE"/>
    <w:rsid w:val="00EF2798"/>
    <w:rsid w:val="00F077B1"/>
    <w:rsid w:val="00F27B71"/>
    <w:rsid w:val="0AB8038F"/>
    <w:rsid w:val="0E530759"/>
    <w:rsid w:val="17197AB5"/>
    <w:rsid w:val="179012F2"/>
    <w:rsid w:val="2941529A"/>
    <w:rsid w:val="34D77F3F"/>
    <w:rsid w:val="35150B4A"/>
    <w:rsid w:val="3C8A49A5"/>
    <w:rsid w:val="3C8E42FC"/>
    <w:rsid w:val="5B7C236F"/>
    <w:rsid w:val="670B2589"/>
    <w:rsid w:val="68164ED3"/>
    <w:rsid w:val="7C9F3128"/>
    <w:rsid w:val="7D4F42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nhideWhenUsed="0" w:uiPriority="0" w:semiHidden="0" w:name="caption"/>
    <w:lsdException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562"/>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31"/>
    <w:qFormat/>
    <w:uiPriority w:val="0"/>
    <w:pPr>
      <w:keepNext/>
      <w:numPr>
        <w:ilvl w:val="0"/>
        <w:numId w:val="1"/>
      </w:numPr>
      <w:spacing w:before="60" w:after="480" w:line="288" w:lineRule="auto"/>
      <w:jc w:val="center"/>
      <w:outlineLvl w:val="0"/>
    </w:pPr>
    <w:rPr>
      <w:rFonts w:cs="Arial"/>
      <w:b/>
      <w:bCs/>
      <w:kern w:val="32"/>
      <w:sz w:val="32"/>
      <w:szCs w:val="32"/>
    </w:rPr>
  </w:style>
  <w:style w:type="paragraph" w:styleId="3">
    <w:name w:val="heading 2"/>
    <w:basedOn w:val="1"/>
    <w:next w:val="1"/>
    <w:link w:val="32"/>
    <w:qFormat/>
    <w:uiPriority w:val="0"/>
    <w:pPr>
      <w:keepNext/>
      <w:numPr>
        <w:ilvl w:val="1"/>
        <w:numId w:val="1"/>
      </w:numPr>
      <w:jc w:val="left"/>
      <w:outlineLvl w:val="1"/>
    </w:pPr>
    <w:rPr>
      <w:rFonts w:cs="Arial"/>
      <w:b/>
      <w:bCs/>
      <w:iCs/>
      <w:szCs w:val="28"/>
    </w:rPr>
  </w:style>
  <w:style w:type="paragraph" w:styleId="4">
    <w:name w:val="heading 3"/>
    <w:basedOn w:val="1"/>
    <w:next w:val="1"/>
    <w:link w:val="33"/>
    <w:qFormat/>
    <w:uiPriority w:val="0"/>
    <w:pPr>
      <w:keepNext/>
      <w:numPr>
        <w:ilvl w:val="2"/>
        <w:numId w:val="1"/>
      </w:numPr>
      <w:jc w:val="left"/>
      <w:outlineLvl w:val="2"/>
    </w:pPr>
    <w:rPr>
      <w:rFonts w:cs="Arial"/>
      <w:b/>
      <w:bCs/>
      <w:i/>
      <w:szCs w:val="26"/>
    </w:rPr>
  </w:style>
  <w:style w:type="paragraph" w:styleId="5">
    <w:name w:val="heading 4"/>
    <w:basedOn w:val="1"/>
    <w:next w:val="1"/>
    <w:link w:val="34"/>
    <w:qFormat/>
    <w:uiPriority w:val="0"/>
    <w:pPr>
      <w:keepNext/>
      <w:numPr>
        <w:ilvl w:val="3"/>
        <w:numId w:val="1"/>
      </w:numPr>
      <w:outlineLvl w:val="3"/>
    </w:pPr>
    <w:rPr>
      <w:b/>
      <w:bCs/>
      <w:szCs w:val="28"/>
    </w:rPr>
  </w:style>
  <w:style w:type="paragraph" w:styleId="6">
    <w:name w:val="heading 5"/>
    <w:basedOn w:val="1"/>
    <w:next w:val="1"/>
    <w:link w:val="35"/>
    <w:qFormat/>
    <w:uiPriority w:val="0"/>
    <w:pPr>
      <w:numPr>
        <w:ilvl w:val="4"/>
        <w:numId w:val="1"/>
      </w:numPr>
      <w:spacing w:before="240" w:after="60"/>
      <w:outlineLvl w:val="4"/>
    </w:pPr>
    <w:rPr>
      <w:b/>
      <w:bCs/>
      <w:i/>
      <w:iCs/>
      <w:szCs w:val="26"/>
    </w:rPr>
  </w:style>
  <w:style w:type="paragraph" w:styleId="7">
    <w:name w:val="heading 6"/>
    <w:basedOn w:val="1"/>
    <w:next w:val="1"/>
    <w:link w:val="36"/>
    <w:qFormat/>
    <w:uiPriority w:val="0"/>
    <w:pPr>
      <w:numPr>
        <w:ilvl w:val="5"/>
        <w:numId w:val="1"/>
      </w:numPr>
      <w:spacing w:before="240" w:after="60"/>
      <w:outlineLvl w:val="5"/>
    </w:pPr>
    <w:rPr>
      <w:b/>
      <w:bCs/>
      <w:sz w:val="22"/>
      <w:szCs w:val="22"/>
    </w:rPr>
  </w:style>
  <w:style w:type="paragraph" w:styleId="8">
    <w:name w:val="heading 7"/>
    <w:basedOn w:val="1"/>
    <w:next w:val="1"/>
    <w:link w:val="37"/>
    <w:qFormat/>
    <w:uiPriority w:val="0"/>
    <w:pPr>
      <w:numPr>
        <w:ilvl w:val="6"/>
        <w:numId w:val="1"/>
      </w:numPr>
      <w:spacing w:before="240" w:after="60"/>
      <w:outlineLvl w:val="6"/>
    </w:pPr>
    <w:rPr>
      <w:sz w:val="24"/>
    </w:rPr>
  </w:style>
  <w:style w:type="paragraph" w:styleId="9">
    <w:name w:val="heading 8"/>
    <w:basedOn w:val="1"/>
    <w:next w:val="1"/>
    <w:link w:val="38"/>
    <w:qFormat/>
    <w:uiPriority w:val="0"/>
    <w:pPr>
      <w:numPr>
        <w:ilvl w:val="7"/>
        <w:numId w:val="1"/>
      </w:numPr>
      <w:spacing w:before="240" w:after="60"/>
      <w:outlineLvl w:val="7"/>
    </w:pPr>
    <w:rPr>
      <w:i/>
      <w:iCs/>
      <w:sz w:val="24"/>
    </w:rPr>
  </w:style>
  <w:style w:type="paragraph" w:styleId="10">
    <w:name w:val="heading 9"/>
    <w:basedOn w:val="1"/>
    <w:next w:val="1"/>
    <w:link w:val="39"/>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3"/>
    <w:qFormat/>
    <w:uiPriority w:val="0"/>
    <w:pPr>
      <w:spacing w:line="240" w:lineRule="auto"/>
    </w:pPr>
    <w:rPr>
      <w:rFonts w:ascii="Tahoma" w:hAnsi="Tahoma" w:cs="Tahoma"/>
      <w:sz w:val="16"/>
      <w:szCs w:val="16"/>
    </w:rPr>
  </w:style>
  <w:style w:type="paragraph" w:styleId="14">
    <w:name w:val="caption"/>
    <w:next w:val="1"/>
    <w:qFormat/>
    <w:uiPriority w:val="0"/>
    <w:pPr>
      <w:ind w:firstLine="562"/>
      <w:jc w:val="center"/>
    </w:pPr>
    <w:rPr>
      <w:rFonts w:ascii="Times New Roman" w:hAnsi="Times New Roman" w:eastAsia="Times New Roman" w:cs="Times New Roman"/>
      <w:bCs/>
      <w:sz w:val="26"/>
      <w:lang w:val="en-US" w:eastAsia="en-US" w:bidi="ar-SA"/>
    </w:rPr>
  </w:style>
  <w:style w:type="paragraph" w:styleId="15">
    <w:name w:val="footer"/>
    <w:basedOn w:val="1"/>
    <w:link w:val="40"/>
    <w:uiPriority w:val="0"/>
    <w:pPr>
      <w:tabs>
        <w:tab w:val="center" w:pos="4320"/>
        <w:tab w:val="right" w:pos="8640"/>
      </w:tabs>
    </w:pPr>
  </w:style>
  <w:style w:type="paragraph" w:styleId="16">
    <w:name w:val="header"/>
    <w:basedOn w:val="1"/>
    <w:link w:val="45"/>
    <w:uiPriority w:val="0"/>
    <w:pPr>
      <w:tabs>
        <w:tab w:val="center" w:pos="4513"/>
        <w:tab w:val="right" w:pos="9026"/>
      </w:tabs>
    </w:pPr>
  </w:style>
  <w:style w:type="character" w:styleId="17">
    <w:name w:val="Hyperlink"/>
    <w:basedOn w:val="11"/>
    <w:uiPriority w:val="99"/>
    <w:rPr>
      <w:color w:val="0000FF"/>
      <w:u w:val="single"/>
    </w:rPr>
  </w:style>
  <w:style w:type="character" w:styleId="18">
    <w:name w:val="page number"/>
    <w:basedOn w:val="11"/>
    <w:qFormat/>
    <w:uiPriority w:val="0"/>
  </w:style>
  <w:style w:type="character" w:styleId="19">
    <w:name w:val="Strong"/>
    <w:basedOn w:val="11"/>
    <w:qFormat/>
    <w:uiPriority w:val="22"/>
    <w:rPr>
      <w:b/>
      <w:bCs/>
    </w:rPr>
  </w:style>
  <w:style w:type="table" w:styleId="20">
    <w:name w:val="Table Grid"/>
    <w:basedOn w:val="12"/>
    <w:uiPriority w:val="39"/>
    <w:pPr>
      <w:spacing w:before="100" w:beforeAutospacing="1" w:after="100" w:afterAutospacing="1"/>
    </w:pPr>
    <w:rPr>
      <w:rFonts w:eastAsia="Times New Roman"/>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rPr>
      <w:jc w:val="center"/>
    </w:trPr>
    <w:tcPr>
      <w:shd w:val="clear" w:color="auto" w:fill="auto"/>
      <w:vAlign w:val="center"/>
    </w:tcPr>
  </w:style>
  <w:style w:type="paragraph" w:styleId="21">
    <w:name w:val="table of figures"/>
    <w:basedOn w:val="1"/>
    <w:next w:val="1"/>
    <w:uiPriority w:val="99"/>
    <w:pPr>
      <w:spacing w:before="60"/>
      <w:ind w:firstLine="0"/>
    </w:pPr>
  </w:style>
  <w:style w:type="paragraph" w:styleId="22">
    <w:name w:val="toc 1"/>
    <w:basedOn w:val="1"/>
    <w:next w:val="1"/>
    <w:uiPriority w:val="39"/>
    <w:pPr>
      <w:tabs>
        <w:tab w:val="right" w:leader="dot" w:pos="8778"/>
      </w:tabs>
      <w:spacing w:before="60"/>
      <w:ind w:firstLine="0"/>
    </w:pPr>
  </w:style>
  <w:style w:type="paragraph" w:styleId="23">
    <w:name w:val="toc 2"/>
    <w:basedOn w:val="1"/>
    <w:next w:val="1"/>
    <w:uiPriority w:val="39"/>
    <w:pPr>
      <w:tabs>
        <w:tab w:val="right" w:leader="dot" w:pos="8778"/>
      </w:tabs>
      <w:spacing w:before="60" w:line="288" w:lineRule="auto"/>
      <w:ind w:left="284" w:firstLine="0"/>
    </w:pPr>
  </w:style>
  <w:style w:type="paragraph" w:styleId="24">
    <w:name w:val="toc 3"/>
    <w:basedOn w:val="1"/>
    <w:next w:val="1"/>
    <w:uiPriority w:val="39"/>
    <w:pPr>
      <w:spacing w:before="60" w:line="288" w:lineRule="auto"/>
      <w:ind w:left="567" w:firstLine="0"/>
    </w:pPr>
  </w:style>
  <w:style w:type="paragraph" w:styleId="25">
    <w:name w:val="toc 4"/>
    <w:basedOn w:val="1"/>
    <w:next w:val="1"/>
    <w:uiPriority w:val="39"/>
    <w:pPr>
      <w:spacing w:after="100"/>
      <w:ind w:left="839" w:firstLine="0"/>
    </w:pPr>
  </w:style>
  <w:style w:type="paragraph" w:styleId="26">
    <w:name w:val="toc 5"/>
    <w:basedOn w:val="1"/>
    <w:next w:val="1"/>
    <w:uiPriority w:val="39"/>
    <w:pPr>
      <w:spacing w:after="100"/>
      <w:ind w:left="1123" w:firstLine="0"/>
    </w:pPr>
  </w:style>
  <w:style w:type="paragraph" w:styleId="27">
    <w:name w:val="toc 6"/>
    <w:basedOn w:val="1"/>
    <w:next w:val="1"/>
    <w:uiPriority w:val="39"/>
    <w:pPr>
      <w:spacing w:after="100"/>
      <w:ind w:left="1400" w:firstLine="0"/>
    </w:pPr>
  </w:style>
  <w:style w:type="paragraph" w:styleId="28">
    <w:name w:val="toc 7"/>
    <w:basedOn w:val="1"/>
    <w:next w:val="1"/>
    <w:uiPriority w:val="39"/>
    <w:pPr>
      <w:spacing w:after="100"/>
      <w:ind w:left="1678" w:firstLine="0"/>
    </w:pPr>
  </w:style>
  <w:style w:type="paragraph" w:styleId="29">
    <w:name w:val="toc 8"/>
    <w:basedOn w:val="1"/>
    <w:next w:val="1"/>
    <w:uiPriority w:val="39"/>
    <w:pPr>
      <w:spacing w:after="100"/>
      <w:ind w:left="1962" w:firstLine="0"/>
    </w:pPr>
  </w:style>
  <w:style w:type="paragraph" w:styleId="30">
    <w:name w:val="toc 9"/>
    <w:basedOn w:val="1"/>
    <w:next w:val="1"/>
    <w:uiPriority w:val="39"/>
    <w:pPr>
      <w:spacing w:after="100"/>
      <w:ind w:left="2240" w:firstLine="0"/>
    </w:pPr>
  </w:style>
  <w:style w:type="character" w:customStyle="1" w:styleId="31">
    <w:name w:val="Heading 1 Char"/>
    <w:basedOn w:val="11"/>
    <w:link w:val="2"/>
    <w:uiPriority w:val="0"/>
    <w:rPr>
      <w:rFonts w:eastAsia="Times New Roman" w:cs="Arial"/>
      <w:b/>
      <w:bCs/>
      <w:kern w:val="32"/>
      <w:sz w:val="32"/>
      <w:szCs w:val="32"/>
    </w:rPr>
  </w:style>
  <w:style w:type="character" w:customStyle="1" w:styleId="32">
    <w:name w:val="Heading 2 Char"/>
    <w:basedOn w:val="11"/>
    <w:link w:val="3"/>
    <w:uiPriority w:val="0"/>
    <w:rPr>
      <w:rFonts w:eastAsia="Times New Roman" w:cs="Arial"/>
      <w:b/>
      <w:bCs/>
      <w:iCs/>
      <w:szCs w:val="28"/>
    </w:rPr>
  </w:style>
  <w:style w:type="character" w:customStyle="1" w:styleId="33">
    <w:name w:val="Heading 3 Char"/>
    <w:basedOn w:val="11"/>
    <w:link w:val="4"/>
    <w:uiPriority w:val="0"/>
    <w:rPr>
      <w:rFonts w:eastAsia="Times New Roman" w:cs="Arial"/>
      <w:b/>
      <w:bCs/>
      <w:i/>
      <w:szCs w:val="26"/>
    </w:rPr>
  </w:style>
  <w:style w:type="character" w:customStyle="1" w:styleId="34">
    <w:name w:val="Heading 4 Char"/>
    <w:basedOn w:val="11"/>
    <w:link w:val="5"/>
    <w:uiPriority w:val="0"/>
    <w:rPr>
      <w:rFonts w:eastAsia="Times New Roman" w:cs="Times New Roman"/>
      <w:b/>
      <w:bCs/>
      <w:szCs w:val="28"/>
    </w:rPr>
  </w:style>
  <w:style w:type="character" w:customStyle="1" w:styleId="35">
    <w:name w:val="Heading 5 Char"/>
    <w:basedOn w:val="11"/>
    <w:link w:val="6"/>
    <w:uiPriority w:val="0"/>
    <w:rPr>
      <w:rFonts w:eastAsia="Times New Roman" w:cs="Times New Roman"/>
      <w:b/>
      <w:bCs/>
      <w:i/>
      <w:iCs/>
      <w:szCs w:val="26"/>
    </w:rPr>
  </w:style>
  <w:style w:type="character" w:customStyle="1" w:styleId="36">
    <w:name w:val="Heading 6 Char"/>
    <w:basedOn w:val="11"/>
    <w:link w:val="7"/>
    <w:uiPriority w:val="0"/>
    <w:rPr>
      <w:rFonts w:eastAsia="Times New Roman" w:cs="Times New Roman"/>
      <w:b/>
      <w:bCs/>
      <w:sz w:val="22"/>
    </w:rPr>
  </w:style>
  <w:style w:type="character" w:customStyle="1" w:styleId="37">
    <w:name w:val="Heading 7 Char"/>
    <w:basedOn w:val="11"/>
    <w:link w:val="8"/>
    <w:uiPriority w:val="0"/>
    <w:rPr>
      <w:rFonts w:eastAsia="Times New Roman" w:cs="Times New Roman"/>
      <w:sz w:val="24"/>
      <w:szCs w:val="24"/>
    </w:rPr>
  </w:style>
  <w:style w:type="character" w:customStyle="1" w:styleId="38">
    <w:name w:val="Heading 8 Char"/>
    <w:basedOn w:val="11"/>
    <w:link w:val="9"/>
    <w:uiPriority w:val="0"/>
    <w:rPr>
      <w:rFonts w:eastAsia="Times New Roman" w:cs="Times New Roman"/>
      <w:i/>
      <w:iCs/>
      <w:sz w:val="24"/>
      <w:szCs w:val="24"/>
    </w:rPr>
  </w:style>
  <w:style w:type="character" w:customStyle="1" w:styleId="39">
    <w:name w:val="Heading 9 Char"/>
    <w:basedOn w:val="11"/>
    <w:link w:val="10"/>
    <w:uiPriority w:val="0"/>
    <w:rPr>
      <w:rFonts w:ascii="Arial" w:hAnsi="Arial" w:eastAsia="Times New Roman" w:cs="Arial"/>
      <w:sz w:val="22"/>
    </w:rPr>
  </w:style>
  <w:style w:type="character" w:customStyle="1" w:styleId="40">
    <w:name w:val="Footer Char"/>
    <w:basedOn w:val="11"/>
    <w:link w:val="15"/>
    <w:uiPriority w:val="0"/>
    <w:rPr>
      <w:rFonts w:eastAsia="Times New Roman" w:cs="Times New Roman"/>
      <w:szCs w:val="24"/>
    </w:rPr>
  </w:style>
  <w:style w:type="paragraph" w:customStyle="1" w:styleId="41">
    <w:name w:val="RefList"/>
    <w:basedOn w:val="1"/>
    <w:link w:val="42"/>
    <w:uiPriority w:val="0"/>
    <w:pPr>
      <w:tabs>
        <w:tab w:val="left" w:pos="510"/>
      </w:tabs>
      <w:spacing w:before="60"/>
      <w:ind w:left="510" w:hanging="510"/>
    </w:pPr>
    <w:rPr>
      <w:lang w:val="fr-FR"/>
    </w:rPr>
  </w:style>
  <w:style w:type="character" w:customStyle="1" w:styleId="42">
    <w:name w:val="RefList Char"/>
    <w:basedOn w:val="11"/>
    <w:link w:val="41"/>
    <w:uiPriority w:val="0"/>
    <w:rPr>
      <w:rFonts w:eastAsia="Times New Roman" w:cs="Times New Roman"/>
      <w:szCs w:val="24"/>
      <w:lang w:val="fr-FR"/>
    </w:rPr>
  </w:style>
  <w:style w:type="paragraph" w:customStyle="1" w:styleId="43">
    <w:name w:val="MTDisplayEquation"/>
    <w:basedOn w:val="1"/>
    <w:next w:val="1"/>
    <w:uiPriority w:val="0"/>
    <w:pPr>
      <w:tabs>
        <w:tab w:val="center" w:pos="4400"/>
        <w:tab w:val="right" w:pos="8780"/>
      </w:tabs>
      <w:ind w:firstLine="720"/>
    </w:pPr>
  </w:style>
  <w:style w:type="character" w:customStyle="1" w:styleId="44">
    <w:name w:val="MTEquationSection"/>
    <w:basedOn w:val="11"/>
    <w:uiPriority w:val="0"/>
    <w:rPr>
      <w:vanish/>
      <w:color w:val="FF0000"/>
    </w:rPr>
  </w:style>
  <w:style w:type="character" w:customStyle="1" w:styleId="45">
    <w:name w:val="Header Char"/>
    <w:basedOn w:val="11"/>
    <w:link w:val="16"/>
    <w:uiPriority w:val="0"/>
    <w:rPr>
      <w:rFonts w:eastAsia="Times New Roman" w:cs="Times New Roman"/>
      <w:szCs w:val="24"/>
    </w:rPr>
  </w:style>
  <w:style w:type="character" w:customStyle="1" w:styleId="46">
    <w:name w:val="atitle"/>
    <w:basedOn w:val="11"/>
    <w:semiHidden/>
    <w:uiPriority w:val="0"/>
  </w:style>
  <w:style w:type="paragraph" w:customStyle="1" w:styleId="47">
    <w:name w:val="Numbering Style"/>
    <w:next w:val="1"/>
    <w:link w:val="48"/>
    <w:qFormat/>
    <w:uiPriority w:val="0"/>
    <w:pPr>
      <w:numPr>
        <w:ilvl w:val="0"/>
        <w:numId w:val="2"/>
      </w:numPr>
      <w:spacing w:before="120" w:line="312" w:lineRule="auto"/>
      <w:ind w:left="0" w:firstLine="0"/>
      <w:jc w:val="both"/>
    </w:pPr>
    <w:rPr>
      <w:rFonts w:ascii="Times New Roman" w:hAnsi="Times New Roman" w:eastAsia="Times New Roman" w:cs="Times New Roman"/>
      <w:b/>
      <w:sz w:val="28"/>
      <w:szCs w:val="24"/>
      <w:lang w:val="en-US" w:eastAsia="en-US" w:bidi="ar-SA"/>
    </w:rPr>
  </w:style>
  <w:style w:type="character" w:customStyle="1" w:styleId="48">
    <w:name w:val="Numbering Style Char"/>
    <w:basedOn w:val="11"/>
    <w:link w:val="47"/>
    <w:uiPriority w:val="0"/>
    <w:rPr>
      <w:rFonts w:eastAsia="Times New Roman" w:cs="Times New Roman"/>
      <w:b/>
      <w:sz w:val="28"/>
      <w:szCs w:val="24"/>
    </w:rPr>
  </w:style>
  <w:style w:type="paragraph" w:styleId="49">
    <w:name w:val="List Paragraph"/>
    <w:basedOn w:val="1"/>
    <w:link w:val="60"/>
    <w:qFormat/>
    <w:uiPriority w:val="34"/>
    <w:pPr>
      <w:ind w:left="720"/>
      <w:contextualSpacing/>
    </w:pPr>
  </w:style>
  <w:style w:type="paragraph" w:customStyle="1" w:styleId="50">
    <w:name w:val="Style Before:  3 pt"/>
    <w:basedOn w:val="1"/>
    <w:uiPriority w:val="0"/>
    <w:pPr>
      <w:spacing w:before="60"/>
    </w:pPr>
    <w:rPr>
      <w:szCs w:val="20"/>
    </w:rPr>
  </w:style>
  <w:style w:type="paragraph" w:customStyle="1" w:styleId="51">
    <w:name w:val="Like-Numbering"/>
    <w:link w:val="52"/>
    <w:qFormat/>
    <w:uiPriority w:val="0"/>
    <w:pPr>
      <w:spacing w:before="120" w:line="312" w:lineRule="auto"/>
      <w:ind w:firstLine="562"/>
      <w:jc w:val="both"/>
    </w:pPr>
    <w:rPr>
      <w:rFonts w:ascii="Times New Roman" w:hAnsi="Times New Roman" w:eastAsia="Times New Roman" w:cs="Times New Roman"/>
      <w:b/>
      <w:sz w:val="26"/>
      <w:szCs w:val="24"/>
      <w:lang w:val="en-US" w:eastAsia="en-US" w:bidi="ar-SA"/>
    </w:rPr>
  </w:style>
  <w:style w:type="character" w:customStyle="1" w:styleId="52">
    <w:name w:val="Like-Numbering Char"/>
    <w:basedOn w:val="11"/>
    <w:link w:val="51"/>
    <w:qFormat/>
    <w:uiPriority w:val="0"/>
    <w:rPr>
      <w:rFonts w:eastAsia="Times New Roman" w:cs="Times New Roman"/>
      <w:b/>
      <w:szCs w:val="24"/>
    </w:rPr>
  </w:style>
  <w:style w:type="character" w:customStyle="1" w:styleId="53">
    <w:name w:val="Balloon Text Char"/>
    <w:basedOn w:val="11"/>
    <w:link w:val="13"/>
    <w:qFormat/>
    <w:uiPriority w:val="0"/>
    <w:rPr>
      <w:rFonts w:ascii="Tahoma" w:hAnsi="Tahoma" w:eastAsia="Times New Roman" w:cs="Tahoma"/>
      <w:sz w:val="16"/>
      <w:szCs w:val="16"/>
    </w:rPr>
  </w:style>
  <w:style w:type="paragraph" w:customStyle="1" w:styleId="54">
    <w:name w:val="Tai lieu tham khao"/>
    <w:basedOn w:val="41"/>
    <w:link w:val="55"/>
    <w:qFormat/>
    <w:uiPriority w:val="0"/>
    <w:pPr>
      <w:numPr>
        <w:ilvl w:val="0"/>
        <w:numId w:val="3"/>
      </w:numPr>
      <w:ind w:left="0" w:firstLine="0"/>
    </w:pPr>
  </w:style>
  <w:style w:type="character" w:customStyle="1" w:styleId="55">
    <w:name w:val="Tai lieu tham khao Char"/>
    <w:basedOn w:val="42"/>
    <w:link w:val="54"/>
    <w:qFormat/>
    <w:uiPriority w:val="0"/>
    <w:rPr>
      <w:rFonts w:eastAsia="Times New Roman" w:cs="Times New Roman"/>
      <w:szCs w:val="24"/>
      <w:lang w:val="fr-FR"/>
    </w:rPr>
  </w:style>
  <w:style w:type="paragraph" w:styleId="56">
    <w:name w:val="No Spacing"/>
    <w:link w:val="57"/>
    <w:qFormat/>
    <w:uiPriority w:val="1"/>
    <w:pPr>
      <w:ind w:firstLine="562"/>
      <w:jc w:val="both"/>
    </w:pPr>
    <w:rPr>
      <w:rFonts w:asciiTheme="minorHAnsi" w:hAnsiTheme="minorHAnsi" w:eastAsiaTheme="minorEastAsia" w:cstheme="minorBidi"/>
      <w:sz w:val="22"/>
      <w:szCs w:val="22"/>
      <w:lang w:val="en-US" w:eastAsia="en-US" w:bidi="ar-SA"/>
    </w:rPr>
  </w:style>
  <w:style w:type="character" w:customStyle="1" w:styleId="57">
    <w:name w:val="No Spacing Char"/>
    <w:basedOn w:val="11"/>
    <w:link w:val="56"/>
    <w:qFormat/>
    <w:uiPriority w:val="1"/>
    <w:rPr>
      <w:rFonts w:asciiTheme="minorHAnsi" w:hAnsiTheme="minorHAnsi" w:eastAsiaTheme="minorEastAsia"/>
      <w:sz w:val="22"/>
    </w:rPr>
  </w:style>
  <w:style w:type="paragraph" w:customStyle="1" w:styleId="58">
    <w:name w:val="Style Tabletext + Bold Centered"/>
    <w:basedOn w:val="1"/>
    <w:qFormat/>
    <w:uiPriority w:val="0"/>
    <w:pPr>
      <w:keepLines/>
      <w:widowControl w:val="0"/>
      <w:tabs>
        <w:tab w:val="left" w:pos="4680"/>
      </w:tabs>
      <w:spacing w:before="60" w:after="120"/>
      <w:ind w:firstLine="0"/>
      <w:jc w:val="center"/>
    </w:pPr>
    <w:rPr>
      <w:rFonts w:ascii="Arial" w:hAnsi="Arial"/>
      <w:b/>
      <w:sz w:val="20"/>
      <w:szCs w:val="20"/>
    </w:rPr>
  </w:style>
  <w:style w:type="table" w:customStyle="1" w:styleId="59">
    <w:name w:val="Table Grid2"/>
    <w:basedOn w:val="12"/>
    <w:qFormat/>
    <w:uiPriority w:val="39"/>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0">
    <w:name w:val="List Paragraph Char"/>
    <w:basedOn w:val="11"/>
    <w:link w:val="49"/>
    <w:qFormat/>
    <w:locked/>
    <w:uiPriority w:val="34"/>
    <w:rPr>
      <w:rFonts w:eastAsia="Times New Roman"/>
      <w:sz w:val="26"/>
      <w:szCs w:val="24"/>
    </w:rPr>
  </w:style>
  <w:style w:type="paragraph" w:customStyle="1" w:styleId="61">
    <w:name w:val="TOC Heading"/>
    <w:basedOn w:val="2"/>
    <w:next w:val="1"/>
    <w:unhideWhenUsed/>
    <w:qFormat/>
    <w:uiPriority w:val="39"/>
    <w:pPr>
      <w:keepLines/>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emf"/><Relationship Id="rId81" Type="http://schemas.openxmlformats.org/officeDocument/2006/relationships/image" Target="media/image73.png"/><Relationship Id="rId80" Type="http://schemas.openxmlformats.org/officeDocument/2006/relationships/image" Target="media/image72.emf"/><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emf"/><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emf"/><Relationship Id="rId7" Type="http://schemas.openxmlformats.org/officeDocument/2006/relationships/footer" Target="footer2.xml"/><Relationship Id="rId69" Type="http://schemas.openxmlformats.org/officeDocument/2006/relationships/image" Target="media/image61.emf"/><Relationship Id="rId68" Type="http://schemas.openxmlformats.org/officeDocument/2006/relationships/image" Target="media/image60.emf"/><Relationship Id="rId67" Type="http://schemas.openxmlformats.org/officeDocument/2006/relationships/image" Target="media/image59.emf"/><Relationship Id="rId66" Type="http://schemas.openxmlformats.org/officeDocument/2006/relationships/image" Target="media/image58.emf"/><Relationship Id="rId65" Type="http://schemas.openxmlformats.org/officeDocument/2006/relationships/image" Target="media/image57.emf"/><Relationship Id="rId64" Type="http://schemas.openxmlformats.org/officeDocument/2006/relationships/image" Target="media/image56.emf"/><Relationship Id="rId63" Type="http://schemas.openxmlformats.org/officeDocument/2006/relationships/image" Target="media/image55.emf"/><Relationship Id="rId62" Type="http://schemas.openxmlformats.org/officeDocument/2006/relationships/image" Target="media/image54.emf"/><Relationship Id="rId61" Type="http://schemas.openxmlformats.org/officeDocument/2006/relationships/image" Target="media/image53.emf"/><Relationship Id="rId60" Type="http://schemas.openxmlformats.org/officeDocument/2006/relationships/image" Target="media/image52.emf"/><Relationship Id="rId6" Type="http://schemas.openxmlformats.org/officeDocument/2006/relationships/footer" Target="footer1.xml"/><Relationship Id="rId59" Type="http://schemas.openxmlformats.org/officeDocument/2006/relationships/image" Target="media/image51.emf"/><Relationship Id="rId58" Type="http://schemas.openxmlformats.org/officeDocument/2006/relationships/image" Target="media/image50.emf"/><Relationship Id="rId57" Type="http://schemas.openxmlformats.org/officeDocument/2006/relationships/image" Target="media/image49.emf"/><Relationship Id="rId56" Type="http://schemas.openxmlformats.org/officeDocument/2006/relationships/image" Target="media/image48.emf"/><Relationship Id="rId55" Type="http://schemas.openxmlformats.org/officeDocument/2006/relationships/image" Target="media/image47.emf"/><Relationship Id="rId54" Type="http://schemas.openxmlformats.org/officeDocument/2006/relationships/image" Target="media/image46.emf"/><Relationship Id="rId53" Type="http://schemas.openxmlformats.org/officeDocument/2006/relationships/image" Target="media/image45.emf"/><Relationship Id="rId52" Type="http://schemas.openxmlformats.org/officeDocument/2006/relationships/image" Target="media/image44.emf"/><Relationship Id="rId51" Type="http://schemas.openxmlformats.org/officeDocument/2006/relationships/image" Target="media/image43.emf"/><Relationship Id="rId50" Type="http://schemas.openxmlformats.org/officeDocument/2006/relationships/image" Target="media/image42.emf"/><Relationship Id="rId5" Type="http://schemas.openxmlformats.org/officeDocument/2006/relationships/header" Target="header1.xml"/><Relationship Id="rId49" Type="http://schemas.openxmlformats.org/officeDocument/2006/relationships/image" Target="media/image41.emf"/><Relationship Id="rId48" Type="http://schemas.openxmlformats.org/officeDocument/2006/relationships/image" Target="media/image40.emf"/><Relationship Id="rId47" Type="http://schemas.openxmlformats.org/officeDocument/2006/relationships/image" Target="media/image39.emf"/><Relationship Id="rId46" Type="http://schemas.openxmlformats.org/officeDocument/2006/relationships/image" Target="media/image38.emf"/><Relationship Id="rId45" Type="http://schemas.openxmlformats.org/officeDocument/2006/relationships/image" Target="media/image37.emf"/><Relationship Id="rId44" Type="http://schemas.openxmlformats.org/officeDocument/2006/relationships/image" Target="media/image36.emf"/><Relationship Id="rId43" Type="http://schemas.openxmlformats.org/officeDocument/2006/relationships/image" Target="media/image35.emf"/><Relationship Id="rId42" Type="http://schemas.openxmlformats.org/officeDocument/2006/relationships/image" Target="media/image34.emf"/><Relationship Id="rId41" Type="http://schemas.openxmlformats.org/officeDocument/2006/relationships/image" Target="media/image33.emf"/><Relationship Id="rId40" Type="http://schemas.openxmlformats.org/officeDocument/2006/relationships/image" Target="media/image32.emf"/><Relationship Id="rId4" Type="http://schemas.openxmlformats.org/officeDocument/2006/relationships/endnotes" Target="endnotes.xml"/><Relationship Id="rId39" Type="http://schemas.openxmlformats.org/officeDocument/2006/relationships/image" Target="media/image31.emf"/><Relationship Id="rId38" Type="http://schemas.openxmlformats.org/officeDocument/2006/relationships/image" Target="media/image30.emf"/><Relationship Id="rId37" Type="http://schemas.openxmlformats.org/officeDocument/2006/relationships/image" Target="media/image29.emf"/><Relationship Id="rId36" Type="http://schemas.openxmlformats.org/officeDocument/2006/relationships/image" Target="media/image28.emf"/><Relationship Id="rId35" Type="http://schemas.openxmlformats.org/officeDocument/2006/relationships/image" Target="media/image27.emf"/><Relationship Id="rId34" Type="http://schemas.openxmlformats.org/officeDocument/2006/relationships/image" Target="media/image26.emf"/><Relationship Id="rId33" Type="http://schemas.openxmlformats.org/officeDocument/2006/relationships/image" Target="media/image25.png"/><Relationship Id="rId32" Type="http://schemas.openxmlformats.org/officeDocument/2006/relationships/image" Target="media/image24.emf"/><Relationship Id="rId31" Type="http://schemas.openxmlformats.org/officeDocument/2006/relationships/image" Target="media/image23.png"/><Relationship Id="rId30" Type="http://schemas.openxmlformats.org/officeDocument/2006/relationships/image" Target="media/image22.emf"/><Relationship Id="rId3" Type="http://schemas.openxmlformats.org/officeDocument/2006/relationships/footnotes" Target="footnotes.xml"/><Relationship Id="rId29" Type="http://schemas.openxmlformats.org/officeDocument/2006/relationships/image" Target="media/image21.emf"/><Relationship Id="rId28" Type="http://schemas.openxmlformats.org/officeDocument/2006/relationships/image" Target="media/image20.emf"/><Relationship Id="rId27" Type="http://schemas.openxmlformats.org/officeDocument/2006/relationships/image" Target="media/image19.emf"/><Relationship Id="rId26" Type="http://schemas.openxmlformats.org/officeDocument/2006/relationships/image" Target="media/image18.emf"/><Relationship Id="rId25" Type="http://schemas.openxmlformats.org/officeDocument/2006/relationships/image" Target="media/image17.emf"/><Relationship Id="rId24" Type="http://schemas.openxmlformats.org/officeDocument/2006/relationships/image" Target="media/image16.emf"/><Relationship Id="rId23" Type="http://schemas.openxmlformats.org/officeDocument/2006/relationships/image" Target="media/image15.emf"/><Relationship Id="rId22" Type="http://schemas.openxmlformats.org/officeDocument/2006/relationships/image" Target="media/image14.emf"/><Relationship Id="rId21" Type="http://schemas.openxmlformats.org/officeDocument/2006/relationships/image" Target="media/image13.emf"/><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image" Target="media/image10.emf"/><Relationship Id="rId17" Type="http://schemas.openxmlformats.org/officeDocument/2006/relationships/image" Target="media/image9.emf"/><Relationship Id="rId16" Type="http://schemas.openxmlformats.org/officeDocument/2006/relationships/image" Target="media/image8.emf"/><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6" Type="http://schemas.microsoft.com/office/2011/relationships/people" Target="people.xml"/><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jpe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1E946C-54F8-43E7-B57D-C5AEDA8F4648}">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5320</Words>
  <Characters>30326</Characters>
  <Lines>252</Lines>
  <Paragraphs>71</Paragraphs>
  <TotalTime>146</TotalTime>
  <ScaleCrop>false</ScaleCrop>
  <LinksUpToDate>false</LinksUpToDate>
  <CharactersWithSpaces>35575</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2019-07-22T02:52:00Z</dcterms:created>
  <dc:creator>Thanh Van</dc:creator>
  <cp:lastModifiedBy>Huy Nguyễn Hữu</cp:lastModifiedBy>
  <dcterms:modified xsi:type="dcterms:W3CDTF">2024-05-19T13:36:49Z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8121C67CD9BD490EBA9C5E3AF94FA7F8_13</vt:lpwstr>
  </property>
</Properties>
</file>